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8349BB">
      <w:pPr>
        <w:rPr>
          <w:lang w:val="de-DE"/>
        </w:rPr>
      </w:pPr>
      <w:r w:rsidRPr="008349BB">
        <w:rPr>
          <w:noProof/>
          <w:lang w:val="de-CH" w:eastAsia="de-CH"/>
        </w:rPr>
        <w:pict>
          <v:group id="_x0000_s1026" style="position:absolute;left:0;text-align:left;margin-left:6650.0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177E51" w:rsidRPr="00ED7B53" w:rsidRDefault="00177E51">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177E51" w:rsidRPr="00ED7B53" w:rsidRDefault="00177E51">
                    <w:pPr>
                      <w:pStyle w:val="NoSpacing"/>
                      <w:spacing w:line="360" w:lineRule="auto"/>
                      <w:rPr>
                        <w:color w:val="FFFFFF"/>
                        <w:lang w:val="de-CH"/>
                      </w:rPr>
                    </w:pPr>
                    <w:r w:rsidRPr="00ED7B53">
                      <w:rPr>
                        <w:color w:val="FFFFFF"/>
                        <w:lang w:val="de-CH"/>
                      </w:rPr>
                      <w:t>Janick Bernet</w:t>
                    </w:r>
                  </w:p>
                  <w:p w:rsidR="00177E51" w:rsidRPr="00ED7B53" w:rsidRDefault="00177E51">
                    <w:pPr>
                      <w:pStyle w:val="NoSpacing"/>
                      <w:spacing w:line="360" w:lineRule="auto"/>
                      <w:rPr>
                        <w:color w:val="FFFFFF"/>
                        <w:lang w:val="de-CH"/>
                      </w:rPr>
                    </w:pPr>
                    <w:r w:rsidRPr="00ED7B53">
                      <w:rPr>
                        <w:color w:val="FFFFFF"/>
                        <w:lang w:val="de-CH"/>
                      </w:rPr>
                      <w:t>Dominik Käser</w:t>
                    </w:r>
                  </w:p>
                  <w:p w:rsidR="00177E51" w:rsidRPr="00ED7B53" w:rsidRDefault="00177E51">
                    <w:pPr>
                      <w:pStyle w:val="NoSpacing"/>
                      <w:spacing w:line="360" w:lineRule="auto"/>
                      <w:rPr>
                        <w:color w:val="FFFFFF"/>
                        <w:lang w:val="de-CH"/>
                      </w:rPr>
                    </w:pPr>
                    <w:r w:rsidRPr="00ED7B53">
                      <w:rPr>
                        <w:color w:val="FFFFFF"/>
                        <w:lang w:val="de-CH"/>
                      </w:rPr>
                      <w:t>Christian Oberholzer</w:t>
                    </w:r>
                  </w:p>
                  <w:p w:rsidR="00177E51" w:rsidRPr="00ED7B53" w:rsidRDefault="00177E51">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8349BB">
      <w:pPr>
        <w:jc w:val="left"/>
      </w:pPr>
      <w:r w:rsidRPr="008349BB">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177E51" w:rsidRPr="00ED7B53" w:rsidRDefault="00177E51">
                  <w:pPr>
                    <w:pStyle w:val="NoSpacing"/>
                    <w:jc w:val="right"/>
                    <w:rPr>
                      <w:rFonts w:ascii="Cambria" w:hAnsi="Cambria"/>
                      <w:color w:val="FFFFFF"/>
                      <w:sz w:val="72"/>
                      <w:szCs w:val="72"/>
                    </w:rPr>
                  </w:pPr>
                  <w:r w:rsidRPr="00ED7B53">
                    <w:rPr>
                      <w:rFonts w:ascii="Cambria" w:hAnsi="Cambria"/>
                      <w:color w:val="FFFFFF"/>
                      <w:sz w:val="72"/>
                      <w:szCs w:val="72"/>
                    </w:rPr>
                    <w:t>Game Notebook</w:t>
                  </w:r>
                </w:p>
                <w:p w:rsidR="00177E51" w:rsidRPr="00ED7B53" w:rsidRDefault="00177E51">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eastAsia="zh-CN"/>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5873101"/>
      <w:r>
        <w:lastRenderedPageBreak/>
        <w:t>Table of Contents</w:t>
      </w:r>
      <w:bookmarkEnd w:id="0"/>
      <w:bookmarkEnd w:id="1"/>
    </w:p>
    <w:p w:rsidR="00E721FD" w:rsidRDefault="008349BB">
      <w:pPr>
        <w:pStyle w:val="TOC1"/>
        <w:rPr>
          <w:rFonts w:asciiTheme="minorHAnsi" w:eastAsiaTheme="minorEastAsia" w:hAnsiTheme="minorHAnsi" w:cstheme="minorBidi"/>
          <w:sz w:val="22"/>
          <w:szCs w:val="22"/>
          <w:u w:val="none"/>
          <w:lang w:val="de-CH" w:eastAsia="de-CH"/>
        </w:rPr>
      </w:pPr>
      <w:r w:rsidRPr="008349BB">
        <w:fldChar w:fldCharType="begin"/>
      </w:r>
      <w:r w:rsidR="00BB1619">
        <w:instrText xml:space="preserve"> TOC \h \z \t "TOC Heading 1;2;TOC Heading 2;3;TOC Title;1" </w:instrText>
      </w:r>
      <w:r w:rsidRPr="008349BB">
        <w:fldChar w:fldCharType="separate"/>
      </w:r>
      <w:hyperlink w:anchor="_Toc225873101" w:history="1">
        <w:r w:rsidR="00E721FD" w:rsidRPr="007B6B52">
          <w:rPr>
            <w:rStyle w:val="Hyperlink"/>
          </w:rPr>
          <w:t>Table of Contents</w:t>
        </w:r>
        <w:r w:rsidR="00E721FD">
          <w:rPr>
            <w:webHidden/>
          </w:rPr>
          <w:tab/>
        </w:r>
        <w:r>
          <w:rPr>
            <w:webHidden/>
          </w:rPr>
          <w:fldChar w:fldCharType="begin"/>
        </w:r>
        <w:r w:rsidR="00E721FD">
          <w:rPr>
            <w:webHidden/>
          </w:rPr>
          <w:instrText xml:space="preserve"> PAGEREF _Toc225873101 \h </w:instrText>
        </w:r>
        <w:r>
          <w:rPr>
            <w:webHidden/>
          </w:rPr>
        </w:r>
        <w:r>
          <w:rPr>
            <w:webHidden/>
          </w:rPr>
          <w:fldChar w:fldCharType="separate"/>
        </w:r>
        <w:r w:rsidR="00E721FD">
          <w:rPr>
            <w:webHidden/>
          </w:rPr>
          <w:t>2</w:t>
        </w:r>
        <w:r>
          <w:rPr>
            <w:webHidden/>
          </w:rPr>
          <w:fldChar w:fldCharType="end"/>
        </w:r>
      </w:hyperlink>
    </w:p>
    <w:p w:rsidR="00E721FD" w:rsidRDefault="008349BB">
      <w:pPr>
        <w:pStyle w:val="TOC1"/>
        <w:rPr>
          <w:rFonts w:asciiTheme="minorHAnsi" w:eastAsiaTheme="minorEastAsia" w:hAnsiTheme="minorHAnsi" w:cstheme="minorBidi"/>
          <w:sz w:val="22"/>
          <w:szCs w:val="22"/>
          <w:u w:val="none"/>
          <w:lang w:val="de-CH" w:eastAsia="de-CH"/>
        </w:rPr>
      </w:pPr>
      <w:hyperlink w:anchor="_Toc225873102" w:history="1">
        <w:r w:rsidR="00E721FD" w:rsidRPr="007B6B52">
          <w:rPr>
            <w:rStyle w:val="Hyperlink"/>
          </w:rPr>
          <w:t>Part 1 – Formal Game Proposal</w:t>
        </w:r>
        <w:r w:rsidR="00E721FD">
          <w:rPr>
            <w:webHidden/>
          </w:rPr>
          <w:tab/>
        </w:r>
        <w:r>
          <w:rPr>
            <w:webHidden/>
          </w:rPr>
          <w:fldChar w:fldCharType="begin"/>
        </w:r>
        <w:r w:rsidR="00E721FD">
          <w:rPr>
            <w:webHidden/>
          </w:rPr>
          <w:instrText xml:space="preserve"> PAGEREF _Toc225873102 \h </w:instrText>
        </w:r>
        <w:r>
          <w:rPr>
            <w:webHidden/>
          </w:rPr>
        </w:r>
        <w:r>
          <w:rPr>
            <w:webHidden/>
          </w:rPr>
          <w:fldChar w:fldCharType="separate"/>
        </w:r>
        <w:r w:rsidR="00E721FD">
          <w:rPr>
            <w:webHidden/>
          </w:rPr>
          <w:t>3</w:t>
        </w:r>
        <w:r>
          <w:rPr>
            <w:webHidden/>
          </w:rPr>
          <w:fldChar w:fldCharType="end"/>
        </w:r>
      </w:hyperlink>
    </w:p>
    <w:p w:rsidR="00E721FD" w:rsidRDefault="008349BB">
      <w:pPr>
        <w:pStyle w:val="TOC2"/>
        <w:rPr>
          <w:rFonts w:asciiTheme="minorHAnsi" w:eastAsiaTheme="minorEastAsia" w:hAnsiTheme="minorHAnsi" w:cstheme="minorBidi"/>
          <w:noProof/>
          <w:szCs w:val="22"/>
          <w:lang w:val="de-CH" w:eastAsia="de-CH"/>
        </w:rPr>
      </w:pPr>
      <w:hyperlink w:anchor="_Toc225873103" w:history="1">
        <w:r w:rsidR="00E721FD" w:rsidRPr="007B6B52">
          <w:rPr>
            <w:rStyle w:val="Hyperlink"/>
            <w:noProof/>
          </w:rPr>
          <w:t>Intro</w:t>
        </w:r>
        <w:r w:rsidR="00E721FD">
          <w:rPr>
            <w:noProof/>
            <w:webHidden/>
          </w:rPr>
          <w:tab/>
        </w:r>
        <w:r>
          <w:rPr>
            <w:noProof/>
            <w:webHidden/>
          </w:rPr>
          <w:fldChar w:fldCharType="begin"/>
        </w:r>
        <w:r w:rsidR="00E721FD">
          <w:rPr>
            <w:noProof/>
            <w:webHidden/>
          </w:rPr>
          <w:instrText xml:space="preserve"> PAGEREF _Toc225873103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2"/>
        <w:rPr>
          <w:rFonts w:asciiTheme="minorHAnsi" w:eastAsiaTheme="minorEastAsia" w:hAnsiTheme="minorHAnsi" w:cstheme="minorBidi"/>
          <w:noProof/>
          <w:szCs w:val="22"/>
          <w:lang w:val="de-CH" w:eastAsia="de-CH"/>
        </w:rPr>
      </w:pPr>
      <w:hyperlink w:anchor="_Toc225873104" w:history="1">
        <w:r w:rsidR="00E721FD" w:rsidRPr="007B6B52">
          <w:rPr>
            <w:rStyle w:val="Hyperlink"/>
            <w:rFonts w:eastAsia="Times New Roman"/>
            <w:noProof/>
            <w:kern w:val="36"/>
          </w:rPr>
          <w:t>Informal Description</w:t>
        </w:r>
        <w:r w:rsidR="00E721FD">
          <w:rPr>
            <w:noProof/>
            <w:webHidden/>
          </w:rPr>
          <w:tab/>
        </w:r>
        <w:r>
          <w:rPr>
            <w:noProof/>
            <w:webHidden/>
          </w:rPr>
          <w:fldChar w:fldCharType="begin"/>
        </w:r>
        <w:r w:rsidR="00E721FD">
          <w:rPr>
            <w:noProof/>
            <w:webHidden/>
          </w:rPr>
          <w:instrText xml:space="preserve"> PAGEREF _Toc225873104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05" w:history="1">
        <w:r w:rsidR="00E721FD" w:rsidRPr="007B6B52">
          <w:rPr>
            <w:rStyle w:val="Hyperlink"/>
            <w:noProof/>
          </w:rPr>
          <w:t>Overview</w:t>
        </w:r>
        <w:r w:rsidR="00E721FD">
          <w:rPr>
            <w:noProof/>
            <w:webHidden/>
          </w:rPr>
          <w:tab/>
        </w:r>
        <w:r>
          <w:rPr>
            <w:noProof/>
            <w:webHidden/>
          </w:rPr>
          <w:fldChar w:fldCharType="begin"/>
        </w:r>
        <w:r w:rsidR="00E721FD">
          <w:rPr>
            <w:noProof/>
            <w:webHidden/>
          </w:rPr>
          <w:instrText xml:space="preserve"> PAGEREF _Toc225873105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06" w:history="1">
        <w:r w:rsidR="00E721FD" w:rsidRPr="007B6B52">
          <w:rPr>
            <w:rStyle w:val="Hyperlink"/>
            <w:noProof/>
          </w:rPr>
          <w:t>Game elements</w:t>
        </w:r>
        <w:r w:rsidR="00E721FD">
          <w:rPr>
            <w:noProof/>
            <w:webHidden/>
          </w:rPr>
          <w:tab/>
        </w:r>
        <w:r>
          <w:rPr>
            <w:noProof/>
            <w:webHidden/>
          </w:rPr>
          <w:fldChar w:fldCharType="begin"/>
        </w:r>
        <w:r w:rsidR="00E721FD">
          <w:rPr>
            <w:noProof/>
            <w:webHidden/>
          </w:rPr>
          <w:instrText xml:space="preserve"> PAGEREF _Toc225873106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07" w:history="1">
        <w:r w:rsidR="00E721FD" w:rsidRPr="007B6B52">
          <w:rPr>
            <w:rStyle w:val="Hyperlink"/>
            <w:noProof/>
          </w:rPr>
          <w:t>Concept Sketches</w:t>
        </w:r>
        <w:r w:rsidR="00E721FD">
          <w:rPr>
            <w:noProof/>
            <w:webHidden/>
          </w:rPr>
          <w:tab/>
        </w:r>
        <w:r>
          <w:rPr>
            <w:noProof/>
            <w:webHidden/>
          </w:rPr>
          <w:fldChar w:fldCharType="begin"/>
        </w:r>
        <w:r w:rsidR="00E721FD">
          <w:rPr>
            <w:noProof/>
            <w:webHidden/>
          </w:rPr>
          <w:instrText xml:space="preserve"> PAGEREF _Toc225873107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2"/>
        <w:rPr>
          <w:rFonts w:asciiTheme="minorHAnsi" w:eastAsiaTheme="minorEastAsia" w:hAnsiTheme="minorHAnsi" w:cstheme="minorBidi"/>
          <w:noProof/>
          <w:szCs w:val="22"/>
          <w:lang w:val="de-CH" w:eastAsia="de-CH"/>
        </w:rPr>
      </w:pPr>
      <w:hyperlink w:anchor="_Toc225873108" w:history="1">
        <w:r w:rsidR="00E721FD" w:rsidRPr="007B6B52">
          <w:rPr>
            <w:rStyle w:val="Hyperlink"/>
            <w:rFonts w:eastAsia="Times New Roman"/>
            <w:noProof/>
            <w:lang w:eastAsia="de-CH"/>
          </w:rPr>
          <w:t>Formal Requirements</w:t>
        </w:r>
        <w:r w:rsidR="00E721FD">
          <w:rPr>
            <w:noProof/>
            <w:webHidden/>
          </w:rPr>
          <w:tab/>
        </w:r>
        <w:r>
          <w:rPr>
            <w:noProof/>
            <w:webHidden/>
          </w:rPr>
          <w:fldChar w:fldCharType="begin"/>
        </w:r>
        <w:r w:rsidR="00E721FD">
          <w:rPr>
            <w:noProof/>
            <w:webHidden/>
          </w:rPr>
          <w:instrText xml:space="preserve"> PAGEREF _Toc225873108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09" w:history="1">
        <w:r w:rsidR="00E721FD" w:rsidRPr="007B6B52">
          <w:rPr>
            <w:rStyle w:val="Hyperlink"/>
            <w:noProof/>
            <w:lang w:eastAsia="de-CH"/>
          </w:rPr>
          <w:t>General</w:t>
        </w:r>
        <w:r w:rsidR="00E721FD">
          <w:rPr>
            <w:noProof/>
            <w:webHidden/>
          </w:rPr>
          <w:tab/>
        </w:r>
        <w:r>
          <w:rPr>
            <w:noProof/>
            <w:webHidden/>
          </w:rPr>
          <w:fldChar w:fldCharType="begin"/>
        </w:r>
        <w:r w:rsidR="00E721FD">
          <w:rPr>
            <w:noProof/>
            <w:webHidden/>
          </w:rPr>
          <w:instrText xml:space="preserve"> PAGEREF _Toc225873109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10" w:history="1">
        <w:r w:rsidR="00E721FD" w:rsidRPr="007B6B52">
          <w:rPr>
            <w:rStyle w:val="Hyperlink"/>
            <w:noProof/>
            <w:lang w:eastAsia="de-CH"/>
          </w:rPr>
          <w:t>GUI AND HUD</w:t>
        </w:r>
        <w:r w:rsidR="00E721FD">
          <w:rPr>
            <w:noProof/>
            <w:webHidden/>
          </w:rPr>
          <w:tab/>
        </w:r>
        <w:r>
          <w:rPr>
            <w:noProof/>
            <w:webHidden/>
          </w:rPr>
          <w:fldChar w:fldCharType="begin"/>
        </w:r>
        <w:r w:rsidR="00E721FD">
          <w:rPr>
            <w:noProof/>
            <w:webHidden/>
          </w:rPr>
          <w:instrText xml:space="preserve"> PAGEREF _Toc225873110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11" w:history="1">
        <w:r w:rsidR="00E721FD" w:rsidRPr="007B6B52">
          <w:rPr>
            <w:rStyle w:val="Hyperlink"/>
            <w:rFonts w:eastAsia="Times New Roman"/>
            <w:noProof/>
            <w:lang w:eastAsia="de-CH"/>
          </w:rPr>
          <w:t>Lava</w:t>
        </w:r>
        <w:r w:rsidR="00E721FD">
          <w:rPr>
            <w:noProof/>
            <w:webHidden/>
          </w:rPr>
          <w:tab/>
        </w:r>
        <w:r>
          <w:rPr>
            <w:noProof/>
            <w:webHidden/>
          </w:rPr>
          <w:fldChar w:fldCharType="begin"/>
        </w:r>
        <w:r w:rsidR="00E721FD">
          <w:rPr>
            <w:noProof/>
            <w:webHidden/>
          </w:rPr>
          <w:instrText xml:space="preserve"> PAGEREF _Toc225873111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12" w:history="1">
        <w:r w:rsidR="00E721FD" w:rsidRPr="007B6B52">
          <w:rPr>
            <w:rStyle w:val="Hyperlink"/>
            <w:rFonts w:eastAsia="Times New Roman"/>
            <w:noProof/>
            <w:lang w:eastAsia="de-CH"/>
          </w:rPr>
          <w:t>Pillars</w:t>
        </w:r>
        <w:r w:rsidR="00E721FD">
          <w:rPr>
            <w:noProof/>
            <w:webHidden/>
          </w:rPr>
          <w:tab/>
        </w:r>
        <w:r>
          <w:rPr>
            <w:noProof/>
            <w:webHidden/>
          </w:rPr>
          <w:fldChar w:fldCharType="begin"/>
        </w:r>
        <w:r w:rsidR="00E721FD">
          <w:rPr>
            <w:noProof/>
            <w:webHidden/>
          </w:rPr>
          <w:instrText xml:space="preserve"> PAGEREF _Toc225873112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13" w:history="1">
        <w:r w:rsidR="00E721FD" w:rsidRPr="007B6B52">
          <w:rPr>
            <w:rStyle w:val="Hyperlink"/>
            <w:rFonts w:eastAsia="Times New Roman"/>
            <w:noProof/>
            <w:lang w:eastAsia="de-CH"/>
          </w:rPr>
          <w:t>Floating Islands</w:t>
        </w:r>
        <w:r w:rsidR="00E721FD">
          <w:rPr>
            <w:noProof/>
            <w:webHidden/>
          </w:rPr>
          <w:tab/>
        </w:r>
        <w:r>
          <w:rPr>
            <w:noProof/>
            <w:webHidden/>
          </w:rPr>
          <w:fldChar w:fldCharType="begin"/>
        </w:r>
        <w:r w:rsidR="00E721FD">
          <w:rPr>
            <w:noProof/>
            <w:webHidden/>
          </w:rPr>
          <w:instrText xml:space="preserve"> PAGEREF _Toc225873113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14" w:history="1">
        <w:r w:rsidR="00E721FD" w:rsidRPr="007B6B52">
          <w:rPr>
            <w:rStyle w:val="Hyperlink"/>
            <w:rFonts w:eastAsia="Times New Roman"/>
            <w:noProof/>
            <w:lang w:eastAsia="de-CH"/>
          </w:rPr>
          <w:t>Player</w:t>
        </w:r>
        <w:r w:rsidR="00E721FD">
          <w:rPr>
            <w:noProof/>
            <w:webHidden/>
          </w:rPr>
          <w:tab/>
        </w:r>
        <w:r>
          <w:rPr>
            <w:noProof/>
            <w:webHidden/>
          </w:rPr>
          <w:fldChar w:fldCharType="begin"/>
        </w:r>
        <w:r w:rsidR="00E721FD">
          <w:rPr>
            <w:noProof/>
            <w:webHidden/>
          </w:rPr>
          <w:instrText xml:space="preserve"> PAGEREF _Toc225873114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2"/>
        <w:rPr>
          <w:rFonts w:asciiTheme="minorHAnsi" w:eastAsiaTheme="minorEastAsia" w:hAnsiTheme="minorHAnsi" w:cstheme="minorBidi"/>
          <w:noProof/>
          <w:szCs w:val="22"/>
          <w:lang w:val="de-CH" w:eastAsia="de-CH"/>
        </w:rPr>
      </w:pPr>
      <w:hyperlink w:anchor="_Toc225873115" w:history="1">
        <w:r w:rsidR="00E721FD" w:rsidRPr="007B6B52">
          <w:rPr>
            <w:rStyle w:val="Hyperlink"/>
            <w:rFonts w:eastAsia="Times New Roman"/>
            <w:noProof/>
            <w:kern w:val="36"/>
            <w:lang w:eastAsia="de-CH"/>
          </w:rPr>
          <w:t>Development Schedule</w:t>
        </w:r>
        <w:r w:rsidR="00E721FD">
          <w:rPr>
            <w:noProof/>
            <w:webHidden/>
          </w:rPr>
          <w:tab/>
        </w:r>
        <w:r>
          <w:rPr>
            <w:noProof/>
            <w:webHidden/>
          </w:rPr>
          <w:fldChar w:fldCharType="begin"/>
        </w:r>
        <w:r w:rsidR="00E721FD">
          <w:rPr>
            <w:noProof/>
            <w:webHidden/>
          </w:rPr>
          <w:instrText xml:space="preserve"> PAGEREF _Toc225873115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16" w:history="1">
        <w:r w:rsidR="00E721FD" w:rsidRPr="007B6B52">
          <w:rPr>
            <w:rStyle w:val="Hyperlink"/>
            <w:rFonts w:eastAsia="Times New Roman"/>
            <w:noProof/>
            <w:lang w:eastAsia="de-CH"/>
          </w:rPr>
          <w:t>Deliverables</w:t>
        </w:r>
        <w:r w:rsidR="00E721FD">
          <w:rPr>
            <w:noProof/>
            <w:webHidden/>
          </w:rPr>
          <w:tab/>
        </w:r>
        <w:r>
          <w:rPr>
            <w:noProof/>
            <w:webHidden/>
          </w:rPr>
          <w:fldChar w:fldCharType="begin"/>
        </w:r>
        <w:r w:rsidR="00E721FD">
          <w:rPr>
            <w:noProof/>
            <w:webHidden/>
          </w:rPr>
          <w:instrText xml:space="preserve"> PAGEREF _Toc225873116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17" w:history="1">
        <w:r w:rsidR="00E721FD" w:rsidRPr="007B6B52">
          <w:rPr>
            <w:rStyle w:val="Hyperlink"/>
            <w:rFonts w:eastAsia="Times New Roman"/>
            <w:noProof/>
            <w:lang w:eastAsia="de-CH"/>
          </w:rPr>
          <w:t>Milestones</w:t>
        </w:r>
        <w:r w:rsidR="00E721FD">
          <w:rPr>
            <w:noProof/>
            <w:webHidden/>
          </w:rPr>
          <w:tab/>
        </w:r>
        <w:r>
          <w:rPr>
            <w:noProof/>
            <w:webHidden/>
          </w:rPr>
          <w:fldChar w:fldCharType="begin"/>
        </w:r>
        <w:r w:rsidR="00E721FD">
          <w:rPr>
            <w:noProof/>
            <w:webHidden/>
          </w:rPr>
          <w:instrText xml:space="preserve"> PAGEREF _Toc225873117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18" w:history="1">
        <w:r w:rsidR="00E721FD" w:rsidRPr="007B6B52">
          <w:rPr>
            <w:rStyle w:val="Hyperlink"/>
            <w:rFonts w:eastAsia="Times New Roman"/>
            <w:noProof/>
            <w:lang w:eastAsia="de-CH"/>
          </w:rPr>
          <w:t>Task Assignments and Work Estimation</w:t>
        </w:r>
        <w:r w:rsidR="00E721FD">
          <w:rPr>
            <w:noProof/>
            <w:webHidden/>
          </w:rPr>
          <w:tab/>
        </w:r>
        <w:r>
          <w:rPr>
            <w:noProof/>
            <w:webHidden/>
          </w:rPr>
          <w:fldChar w:fldCharType="begin"/>
        </w:r>
        <w:r w:rsidR="00E721FD">
          <w:rPr>
            <w:noProof/>
            <w:webHidden/>
          </w:rPr>
          <w:instrText xml:space="preserve"> PAGEREF _Toc225873118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19" w:history="1">
        <w:r w:rsidR="00E721FD" w:rsidRPr="007B6B52">
          <w:rPr>
            <w:rStyle w:val="Hyperlink"/>
            <w:rFonts w:eastAsia="Times New Roman"/>
            <w:noProof/>
            <w:lang w:eastAsia="de-CH"/>
          </w:rPr>
          <w:t>Development Timetable</w:t>
        </w:r>
        <w:r w:rsidR="00E721FD">
          <w:rPr>
            <w:noProof/>
            <w:webHidden/>
          </w:rPr>
          <w:tab/>
        </w:r>
        <w:r>
          <w:rPr>
            <w:noProof/>
            <w:webHidden/>
          </w:rPr>
          <w:fldChar w:fldCharType="begin"/>
        </w:r>
        <w:r w:rsidR="00E721FD">
          <w:rPr>
            <w:noProof/>
            <w:webHidden/>
          </w:rPr>
          <w:instrText xml:space="preserve"> PAGEREF _Toc225873119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2"/>
        <w:rPr>
          <w:rFonts w:asciiTheme="minorHAnsi" w:eastAsiaTheme="minorEastAsia" w:hAnsiTheme="minorHAnsi" w:cstheme="minorBidi"/>
          <w:noProof/>
          <w:szCs w:val="22"/>
          <w:lang w:val="de-CH" w:eastAsia="de-CH"/>
        </w:rPr>
      </w:pPr>
      <w:hyperlink w:anchor="_Toc225873120" w:history="1">
        <w:r w:rsidR="00E721FD" w:rsidRPr="007B6B52">
          <w:rPr>
            <w:rStyle w:val="Hyperlink"/>
            <w:rFonts w:eastAsia="Times New Roman"/>
            <w:noProof/>
            <w:kern w:val="36"/>
            <w:lang w:eastAsia="de-CH"/>
          </w:rPr>
          <w:t>Assessment</w:t>
        </w:r>
        <w:r w:rsidR="00E721FD">
          <w:rPr>
            <w:noProof/>
            <w:webHidden/>
          </w:rPr>
          <w:tab/>
        </w:r>
        <w:r>
          <w:rPr>
            <w:noProof/>
            <w:webHidden/>
          </w:rPr>
          <w:fldChar w:fldCharType="begin"/>
        </w:r>
        <w:r w:rsidR="00E721FD">
          <w:rPr>
            <w:noProof/>
            <w:webHidden/>
          </w:rPr>
          <w:instrText xml:space="preserve"> PAGEREF _Toc225873120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1"/>
        <w:rPr>
          <w:rFonts w:asciiTheme="minorHAnsi" w:eastAsiaTheme="minorEastAsia" w:hAnsiTheme="minorHAnsi" w:cstheme="minorBidi"/>
          <w:sz w:val="22"/>
          <w:szCs w:val="22"/>
          <w:u w:val="none"/>
          <w:lang w:val="de-CH" w:eastAsia="de-CH"/>
        </w:rPr>
      </w:pPr>
      <w:hyperlink w:anchor="_Toc225873121" w:history="1">
        <w:r w:rsidR="00E721FD" w:rsidRPr="007B6B52">
          <w:rPr>
            <w:rStyle w:val="Hyperlink"/>
          </w:rPr>
          <w:t>Part 2 – Prototype</w:t>
        </w:r>
        <w:r w:rsidR="00E721FD">
          <w:rPr>
            <w:webHidden/>
          </w:rPr>
          <w:tab/>
        </w:r>
        <w:r>
          <w:rPr>
            <w:webHidden/>
          </w:rPr>
          <w:fldChar w:fldCharType="begin"/>
        </w:r>
        <w:r w:rsidR="00E721FD">
          <w:rPr>
            <w:webHidden/>
          </w:rPr>
          <w:instrText xml:space="preserve"> PAGEREF _Toc225873121 \h </w:instrText>
        </w:r>
        <w:r>
          <w:rPr>
            <w:webHidden/>
          </w:rPr>
        </w:r>
        <w:r>
          <w:rPr>
            <w:webHidden/>
          </w:rPr>
          <w:fldChar w:fldCharType="separate"/>
        </w:r>
        <w:r w:rsidR="00E721FD">
          <w:rPr>
            <w:webHidden/>
          </w:rPr>
          <w:t>3</w:t>
        </w:r>
        <w:r>
          <w:rPr>
            <w:webHidden/>
          </w:rPr>
          <w:fldChar w:fldCharType="end"/>
        </w:r>
      </w:hyperlink>
    </w:p>
    <w:p w:rsidR="00E721FD" w:rsidRDefault="008349BB">
      <w:pPr>
        <w:pStyle w:val="TOC2"/>
        <w:rPr>
          <w:rFonts w:asciiTheme="minorHAnsi" w:eastAsiaTheme="minorEastAsia" w:hAnsiTheme="minorHAnsi" w:cstheme="minorBidi"/>
          <w:noProof/>
          <w:szCs w:val="22"/>
          <w:lang w:val="de-CH" w:eastAsia="de-CH"/>
        </w:rPr>
      </w:pPr>
      <w:hyperlink w:anchor="_Toc225873122" w:history="1">
        <w:r w:rsidR="00E721FD" w:rsidRPr="007B6B52">
          <w:rPr>
            <w:rStyle w:val="Hyperlink"/>
            <w:noProof/>
          </w:rPr>
          <w:t>Gameplay Screenshots</w:t>
        </w:r>
        <w:r w:rsidR="00E721FD">
          <w:rPr>
            <w:noProof/>
            <w:webHidden/>
          </w:rPr>
          <w:tab/>
        </w:r>
        <w:r>
          <w:rPr>
            <w:noProof/>
            <w:webHidden/>
          </w:rPr>
          <w:fldChar w:fldCharType="begin"/>
        </w:r>
        <w:r w:rsidR="00E721FD">
          <w:rPr>
            <w:noProof/>
            <w:webHidden/>
          </w:rPr>
          <w:instrText xml:space="preserve"> PAGEREF _Toc225873122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2"/>
        <w:rPr>
          <w:rFonts w:asciiTheme="minorHAnsi" w:eastAsiaTheme="minorEastAsia" w:hAnsiTheme="minorHAnsi" w:cstheme="minorBidi"/>
          <w:noProof/>
          <w:szCs w:val="22"/>
          <w:lang w:val="de-CH" w:eastAsia="de-CH"/>
        </w:rPr>
      </w:pPr>
      <w:hyperlink w:anchor="_Toc225873123" w:history="1">
        <w:r w:rsidR="00E721FD" w:rsidRPr="007B6B52">
          <w:rPr>
            <w:rStyle w:val="Hyperlink"/>
            <w:noProof/>
          </w:rPr>
          <w:t>Findings</w:t>
        </w:r>
        <w:r w:rsidR="00E721FD">
          <w:rPr>
            <w:noProof/>
            <w:webHidden/>
          </w:rPr>
          <w:tab/>
        </w:r>
        <w:r>
          <w:rPr>
            <w:noProof/>
            <w:webHidden/>
          </w:rPr>
          <w:fldChar w:fldCharType="begin"/>
        </w:r>
        <w:r w:rsidR="00E721FD">
          <w:rPr>
            <w:noProof/>
            <w:webHidden/>
          </w:rPr>
          <w:instrText xml:space="preserve"> PAGEREF _Toc225873123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24" w:history="1">
        <w:r w:rsidR="00E721FD" w:rsidRPr="007B6B52">
          <w:rPr>
            <w:rStyle w:val="Hyperlink"/>
            <w:noProof/>
          </w:rPr>
          <w:t>Positioning</w:t>
        </w:r>
        <w:r w:rsidR="00E721FD">
          <w:rPr>
            <w:noProof/>
            <w:webHidden/>
          </w:rPr>
          <w:tab/>
        </w:r>
        <w:r>
          <w:rPr>
            <w:noProof/>
            <w:webHidden/>
          </w:rPr>
          <w:fldChar w:fldCharType="begin"/>
        </w:r>
        <w:r w:rsidR="00E721FD">
          <w:rPr>
            <w:noProof/>
            <w:webHidden/>
          </w:rPr>
          <w:instrText xml:space="preserve"> PAGEREF _Toc225873124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25" w:history="1">
        <w:r w:rsidR="00E721FD" w:rsidRPr="007B6B52">
          <w:rPr>
            <w:rStyle w:val="Hyperlink"/>
            <w:noProof/>
          </w:rPr>
          <w:t>Player movement</w:t>
        </w:r>
        <w:r w:rsidR="00E721FD">
          <w:rPr>
            <w:noProof/>
            <w:webHidden/>
          </w:rPr>
          <w:tab/>
        </w:r>
        <w:r>
          <w:rPr>
            <w:noProof/>
            <w:webHidden/>
          </w:rPr>
          <w:fldChar w:fldCharType="begin"/>
        </w:r>
        <w:r w:rsidR="00E721FD">
          <w:rPr>
            <w:noProof/>
            <w:webHidden/>
          </w:rPr>
          <w:instrText xml:space="preserve"> PAGEREF _Toc225873125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26" w:history="1">
        <w:r w:rsidR="00E721FD" w:rsidRPr="007B6B52">
          <w:rPr>
            <w:rStyle w:val="Hyperlink"/>
            <w:noProof/>
          </w:rPr>
          <w:t>Island Travel</w:t>
        </w:r>
        <w:r w:rsidR="00E721FD">
          <w:rPr>
            <w:noProof/>
            <w:webHidden/>
          </w:rPr>
          <w:tab/>
        </w:r>
        <w:r>
          <w:rPr>
            <w:noProof/>
            <w:webHidden/>
          </w:rPr>
          <w:fldChar w:fldCharType="begin"/>
        </w:r>
        <w:r w:rsidR="00E721FD">
          <w:rPr>
            <w:noProof/>
            <w:webHidden/>
          </w:rPr>
          <w:instrText xml:space="preserve"> PAGEREF _Toc225873126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27" w:history="1">
        <w:r w:rsidR="00E721FD" w:rsidRPr="007B6B52">
          <w:rPr>
            <w:rStyle w:val="Hyperlink"/>
            <w:noProof/>
          </w:rPr>
          <w:t>Parameter Tuning</w:t>
        </w:r>
        <w:r w:rsidR="00E721FD">
          <w:rPr>
            <w:noProof/>
            <w:webHidden/>
          </w:rPr>
          <w:tab/>
        </w:r>
        <w:r>
          <w:rPr>
            <w:noProof/>
            <w:webHidden/>
          </w:rPr>
          <w:fldChar w:fldCharType="begin"/>
        </w:r>
        <w:r w:rsidR="00E721FD">
          <w:rPr>
            <w:noProof/>
            <w:webHidden/>
          </w:rPr>
          <w:instrText xml:space="preserve"> PAGEREF _Toc225873127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1"/>
        <w:rPr>
          <w:rFonts w:asciiTheme="minorHAnsi" w:eastAsiaTheme="minorEastAsia" w:hAnsiTheme="minorHAnsi" w:cstheme="minorBidi"/>
          <w:sz w:val="22"/>
          <w:szCs w:val="22"/>
          <w:u w:val="none"/>
          <w:lang w:val="de-CH" w:eastAsia="de-CH"/>
        </w:rPr>
      </w:pPr>
      <w:hyperlink w:anchor="_Toc225873128" w:history="1">
        <w:r w:rsidR="00E721FD" w:rsidRPr="007B6B52">
          <w:rPr>
            <w:rStyle w:val="Hyperlink"/>
          </w:rPr>
          <w:t>Part 3 – Interim Report</w:t>
        </w:r>
        <w:r w:rsidR="00E721FD">
          <w:rPr>
            <w:webHidden/>
          </w:rPr>
          <w:tab/>
        </w:r>
        <w:r>
          <w:rPr>
            <w:webHidden/>
          </w:rPr>
          <w:fldChar w:fldCharType="begin"/>
        </w:r>
        <w:r w:rsidR="00E721FD">
          <w:rPr>
            <w:webHidden/>
          </w:rPr>
          <w:instrText xml:space="preserve"> PAGEREF _Toc225873128 \h </w:instrText>
        </w:r>
        <w:r>
          <w:rPr>
            <w:webHidden/>
          </w:rPr>
        </w:r>
        <w:r>
          <w:rPr>
            <w:webHidden/>
          </w:rPr>
          <w:fldChar w:fldCharType="separate"/>
        </w:r>
        <w:r w:rsidR="00E721FD">
          <w:rPr>
            <w:webHidden/>
          </w:rPr>
          <w:t>3</w:t>
        </w:r>
        <w:r>
          <w:rPr>
            <w:webHidden/>
          </w:rPr>
          <w:fldChar w:fldCharType="end"/>
        </w:r>
      </w:hyperlink>
    </w:p>
    <w:p w:rsidR="00E721FD" w:rsidRDefault="008349BB">
      <w:pPr>
        <w:pStyle w:val="TOC2"/>
        <w:rPr>
          <w:rFonts w:asciiTheme="minorHAnsi" w:eastAsiaTheme="minorEastAsia" w:hAnsiTheme="minorHAnsi" w:cstheme="minorBidi"/>
          <w:noProof/>
          <w:szCs w:val="22"/>
          <w:lang w:val="de-CH" w:eastAsia="de-CH"/>
        </w:rPr>
      </w:pPr>
      <w:hyperlink w:anchor="_Toc225873129" w:history="1">
        <w:r w:rsidR="00E721FD" w:rsidRPr="007B6B52">
          <w:rPr>
            <w:rStyle w:val="Hyperlink"/>
            <w:noProof/>
          </w:rPr>
          <w:t>Week 1: Functional Minimum</w:t>
        </w:r>
        <w:r w:rsidR="00E721FD">
          <w:rPr>
            <w:noProof/>
            <w:webHidden/>
          </w:rPr>
          <w:tab/>
        </w:r>
        <w:r>
          <w:rPr>
            <w:noProof/>
            <w:webHidden/>
          </w:rPr>
          <w:fldChar w:fldCharType="begin"/>
        </w:r>
        <w:r w:rsidR="00E721FD">
          <w:rPr>
            <w:noProof/>
            <w:webHidden/>
          </w:rPr>
          <w:instrText xml:space="preserve"> PAGEREF _Toc225873129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30" w:history="1">
        <w:r w:rsidR="00E721FD" w:rsidRPr="007B6B52">
          <w:rPr>
            <w:rStyle w:val="Hyperlink"/>
            <w:noProof/>
          </w:rPr>
          <w:t>Changes</w:t>
        </w:r>
        <w:r w:rsidR="00E721FD">
          <w:rPr>
            <w:noProof/>
            <w:webHidden/>
          </w:rPr>
          <w:tab/>
        </w:r>
        <w:r>
          <w:rPr>
            <w:noProof/>
            <w:webHidden/>
          </w:rPr>
          <w:fldChar w:fldCharType="begin"/>
        </w:r>
        <w:r w:rsidR="00E721FD">
          <w:rPr>
            <w:noProof/>
            <w:webHidden/>
          </w:rPr>
          <w:instrText xml:space="preserve"> PAGEREF _Toc225873130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31" w:history="1">
        <w:r w:rsidR="00E721FD" w:rsidRPr="007B6B52">
          <w:rPr>
            <w:rStyle w:val="Hyperlink"/>
            <w:noProof/>
          </w:rPr>
          <w:t>achievements</w:t>
        </w:r>
        <w:r w:rsidR="00E721FD">
          <w:rPr>
            <w:noProof/>
            <w:webHidden/>
          </w:rPr>
          <w:tab/>
        </w:r>
        <w:r>
          <w:rPr>
            <w:noProof/>
            <w:webHidden/>
          </w:rPr>
          <w:fldChar w:fldCharType="begin"/>
        </w:r>
        <w:r w:rsidR="00E721FD">
          <w:rPr>
            <w:noProof/>
            <w:webHidden/>
          </w:rPr>
          <w:instrText xml:space="preserve"> PAGEREF _Toc225873131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32" w:history="1">
        <w:r w:rsidR="00E721FD" w:rsidRPr="007B6B52">
          <w:rPr>
            <w:rStyle w:val="Hyperlink"/>
            <w:noProof/>
          </w:rPr>
          <w:t>Problems</w:t>
        </w:r>
        <w:r w:rsidR="00E721FD">
          <w:rPr>
            <w:noProof/>
            <w:webHidden/>
          </w:rPr>
          <w:tab/>
        </w:r>
        <w:r>
          <w:rPr>
            <w:noProof/>
            <w:webHidden/>
          </w:rPr>
          <w:fldChar w:fldCharType="begin"/>
        </w:r>
        <w:r w:rsidR="00E721FD">
          <w:rPr>
            <w:noProof/>
            <w:webHidden/>
          </w:rPr>
          <w:instrText xml:space="preserve"> PAGEREF _Toc225873132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33" w:history="1">
        <w:r w:rsidR="00E721FD" w:rsidRPr="007B6B52">
          <w:rPr>
            <w:rStyle w:val="Hyperlink"/>
            <w:noProof/>
          </w:rPr>
          <w:t>The Product</w:t>
        </w:r>
        <w:r w:rsidR="00E721FD">
          <w:rPr>
            <w:noProof/>
            <w:webHidden/>
          </w:rPr>
          <w:tab/>
        </w:r>
        <w:r>
          <w:rPr>
            <w:noProof/>
            <w:webHidden/>
          </w:rPr>
          <w:fldChar w:fldCharType="begin"/>
        </w:r>
        <w:r w:rsidR="00E721FD">
          <w:rPr>
            <w:noProof/>
            <w:webHidden/>
          </w:rPr>
          <w:instrText xml:space="preserve"> PAGEREF _Toc225873133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3"/>
        <w:rPr>
          <w:rFonts w:asciiTheme="minorHAnsi" w:eastAsiaTheme="minorEastAsia" w:hAnsiTheme="minorHAnsi" w:cstheme="minorBidi"/>
          <w:noProof/>
          <w:szCs w:val="22"/>
          <w:lang w:val="de-CH" w:eastAsia="de-CH"/>
        </w:rPr>
      </w:pPr>
      <w:hyperlink w:anchor="_Toc225873134" w:history="1">
        <w:r w:rsidR="00E721FD" w:rsidRPr="007B6B52">
          <w:rPr>
            <w:rStyle w:val="Hyperlink"/>
            <w:noProof/>
          </w:rPr>
          <w:t>Planning</w:t>
        </w:r>
        <w:r w:rsidR="00E721FD">
          <w:rPr>
            <w:noProof/>
            <w:webHidden/>
          </w:rPr>
          <w:tab/>
        </w:r>
        <w:r>
          <w:rPr>
            <w:noProof/>
            <w:webHidden/>
          </w:rPr>
          <w:fldChar w:fldCharType="begin"/>
        </w:r>
        <w:r w:rsidR="00E721FD">
          <w:rPr>
            <w:noProof/>
            <w:webHidden/>
          </w:rPr>
          <w:instrText xml:space="preserve"> PAGEREF _Toc225873134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2"/>
        <w:rPr>
          <w:rFonts w:asciiTheme="minorHAnsi" w:eastAsiaTheme="minorEastAsia" w:hAnsiTheme="minorHAnsi" w:cstheme="minorBidi"/>
          <w:noProof/>
          <w:szCs w:val="22"/>
          <w:lang w:val="de-CH" w:eastAsia="de-CH"/>
        </w:rPr>
      </w:pPr>
      <w:hyperlink w:anchor="_Toc225873135" w:history="1">
        <w:r w:rsidR="00E721FD" w:rsidRPr="007B6B52">
          <w:rPr>
            <w:rStyle w:val="Hyperlink"/>
            <w:noProof/>
          </w:rPr>
          <w:t>Week 2: Low Target Part 1</w:t>
        </w:r>
        <w:r w:rsidR="00E721FD">
          <w:rPr>
            <w:noProof/>
            <w:webHidden/>
          </w:rPr>
          <w:tab/>
        </w:r>
        <w:r>
          <w:rPr>
            <w:noProof/>
            <w:webHidden/>
          </w:rPr>
          <w:fldChar w:fldCharType="begin"/>
        </w:r>
        <w:r w:rsidR="00E721FD">
          <w:rPr>
            <w:noProof/>
            <w:webHidden/>
          </w:rPr>
          <w:instrText xml:space="preserve"> PAGEREF _Toc225873135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2"/>
        <w:rPr>
          <w:rFonts w:asciiTheme="minorHAnsi" w:eastAsiaTheme="minorEastAsia" w:hAnsiTheme="minorHAnsi" w:cstheme="minorBidi"/>
          <w:noProof/>
          <w:szCs w:val="22"/>
          <w:lang w:val="de-CH" w:eastAsia="de-CH"/>
        </w:rPr>
      </w:pPr>
      <w:hyperlink w:anchor="_Toc225873136" w:history="1">
        <w:r w:rsidR="00E721FD" w:rsidRPr="007B6B52">
          <w:rPr>
            <w:rStyle w:val="Hyperlink"/>
            <w:noProof/>
          </w:rPr>
          <w:t>Week 2: Low Target Part 2</w:t>
        </w:r>
        <w:r w:rsidR="00E721FD">
          <w:rPr>
            <w:noProof/>
            <w:webHidden/>
          </w:rPr>
          <w:tab/>
        </w:r>
        <w:r>
          <w:rPr>
            <w:noProof/>
            <w:webHidden/>
          </w:rPr>
          <w:fldChar w:fldCharType="begin"/>
        </w:r>
        <w:r w:rsidR="00E721FD">
          <w:rPr>
            <w:noProof/>
            <w:webHidden/>
          </w:rPr>
          <w:instrText xml:space="preserve"> PAGEREF _Toc225873136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8349BB">
      <w:pPr>
        <w:pStyle w:val="TOC1"/>
        <w:rPr>
          <w:rFonts w:asciiTheme="minorHAnsi" w:eastAsiaTheme="minorEastAsia" w:hAnsiTheme="minorHAnsi" w:cstheme="minorBidi"/>
          <w:sz w:val="22"/>
          <w:szCs w:val="22"/>
          <w:u w:val="none"/>
          <w:lang w:val="de-CH" w:eastAsia="de-CH"/>
        </w:rPr>
      </w:pPr>
      <w:hyperlink w:anchor="_Toc225873137" w:history="1">
        <w:r w:rsidR="00E721FD" w:rsidRPr="007B6B52">
          <w:rPr>
            <w:rStyle w:val="Hyperlink"/>
          </w:rPr>
          <w:t>Part 4 – Alpha Release</w:t>
        </w:r>
        <w:r w:rsidR="00E721FD">
          <w:rPr>
            <w:webHidden/>
          </w:rPr>
          <w:tab/>
        </w:r>
        <w:r>
          <w:rPr>
            <w:webHidden/>
          </w:rPr>
          <w:fldChar w:fldCharType="begin"/>
        </w:r>
        <w:r w:rsidR="00E721FD">
          <w:rPr>
            <w:webHidden/>
          </w:rPr>
          <w:instrText xml:space="preserve"> PAGEREF _Toc225873137 \h </w:instrText>
        </w:r>
        <w:r>
          <w:rPr>
            <w:webHidden/>
          </w:rPr>
        </w:r>
        <w:r>
          <w:rPr>
            <w:webHidden/>
          </w:rPr>
          <w:fldChar w:fldCharType="separate"/>
        </w:r>
        <w:r w:rsidR="00E721FD">
          <w:rPr>
            <w:webHidden/>
          </w:rPr>
          <w:t>3</w:t>
        </w:r>
        <w:r>
          <w:rPr>
            <w:webHidden/>
          </w:rPr>
          <w:fldChar w:fldCharType="end"/>
        </w:r>
      </w:hyperlink>
    </w:p>
    <w:p w:rsidR="00E721FD" w:rsidRDefault="008349BB">
      <w:pPr>
        <w:pStyle w:val="TOC1"/>
        <w:rPr>
          <w:rFonts w:asciiTheme="minorHAnsi" w:eastAsiaTheme="minorEastAsia" w:hAnsiTheme="minorHAnsi" w:cstheme="minorBidi"/>
          <w:sz w:val="22"/>
          <w:szCs w:val="22"/>
          <w:u w:val="none"/>
          <w:lang w:val="de-CH" w:eastAsia="de-CH"/>
        </w:rPr>
      </w:pPr>
      <w:hyperlink w:anchor="_Toc225873138" w:history="1">
        <w:r w:rsidR="00E721FD" w:rsidRPr="007B6B52">
          <w:rPr>
            <w:rStyle w:val="Hyperlink"/>
          </w:rPr>
          <w:t>Part 5 – Playtesting</w:t>
        </w:r>
        <w:r w:rsidR="00E721FD">
          <w:rPr>
            <w:webHidden/>
          </w:rPr>
          <w:tab/>
        </w:r>
        <w:r>
          <w:rPr>
            <w:webHidden/>
          </w:rPr>
          <w:fldChar w:fldCharType="begin"/>
        </w:r>
        <w:r w:rsidR="00E721FD">
          <w:rPr>
            <w:webHidden/>
          </w:rPr>
          <w:instrText xml:space="preserve"> PAGEREF _Toc225873138 \h </w:instrText>
        </w:r>
        <w:r>
          <w:rPr>
            <w:webHidden/>
          </w:rPr>
        </w:r>
        <w:r>
          <w:rPr>
            <w:webHidden/>
          </w:rPr>
          <w:fldChar w:fldCharType="separate"/>
        </w:r>
        <w:r w:rsidR="00E721FD">
          <w:rPr>
            <w:webHidden/>
          </w:rPr>
          <w:t>3</w:t>
        </w:r>
        <w:r>
          <w:rPr>
            <w:webHidden/>
          </w:rPr>
          <w:fldChar w:fldCharType="end"/>
        </w:r>
      </w:hyperlink>
    </w:p>
    <w:p w:rsidR="00E721FD" w:rsidRDefault="008349BB">
      <w:pPr>
        <w:pStyle w:val="TOC1"/>
        <w:rPr>
          <w:rFonts w:asciiTheme="minorHAnsi" w:eastAsiaTheme="minorEastAsia" w:hAnsiTheme="minorHAnsi" w:cstheme="minorBidi"/>
          <w:sz w:val="22"/>
          <w:szCs w:val="22"/>
          <w:u w:val="none"/>
          <w:lang w:val="de-CH" w:eastAsia="de-CH"/>
        </w:rPr>
      </w:pPr>
      <w:hyperlink w:anchor="_Toc225873139" w:history="1">
        <w:r w:rsidR="00E721FD" w:rsidRPr="007B6B52">
          <w:rPr>
            <w:rStyle w:val="Hyperlink"/>
          </w:rPr>
          <w:t>Part 6 – Public Presentation and Conclusion</w:t>
        </w:r>
        <w:r w:rsidR="00E721FD">
          <w:rPr>
            <w:webHidden/>
          </w:rPr>
          <w:tab/>
        </w:r>
        <w:r>
          <w:rPr>
            <w:webHidden/>
          </w:rPr>
          <w:fldChar w:fldCharType="begin"/>
        </w:r>
        <w:r w:rsidR="00E721FD">
          <w:rPr>
            <w:webHidden/>
          </w:rPr>
          <w:instrText xml:space="preserve"> PAGEREF _Toc225873139 \h </w:instrText>
        </w:r>
        <w:r>
          <w:rPr>
            <w:webHidden/>
          </w:rPr>
        </w:r>
        <w:r>
          <w:rPr>
            <w:webHidden/>
          </w:rPr>
          <w:fldChar w:fldCharType="separate"/>
        </w:r>
        <w:r w:rsidR="00E721FD">
          <w:rPr>
            <w:webHidden/>
          </w:rPr>
          <w:t>3</w:t>
        </w:r>
        <w:r>
          <w:rPr>
            <w:webHidden/>
          </w:rPr>
          <w:fldChar w:fldCharType="end"/>
        </w:r>
      </w:hyperlink>
    </w:p>
    <w:p w:rsidR="00BB1619" w:rsidRDefault="008349BB" w:rsidP="001376E6">
      <w:r>
        <w:fldChar w:fldCharType="end"/>
      </w:r>
    </w:p>
    <w:p w:rsidR="00BB1619" w:rsidRPr="00D73078" w:rsidRDefault="00BB1619" w:rsidP="005D121A">
      <w:pPr>
        <w:pStyle w:val="Title"/>
      </w:pPr>
      <w:bookmarkStart w:id="2" w:name="_Toc225873024"/>
      <w:bookmarkStart w:id="3" w:name="_Toc225873102"/>
      <w:r>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5873103"/>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5873104"/>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5873105"/>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5873106"/>
      <w:r w:rsidRPr="00C3660A">
        <w:lastRenderedPageBreak/>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8349BB">
        <w:rPr>
          <w:lang w:eastAsia="de-CH"/>
        </w:rPr>
        <w:fldChar w:fldCharType="begin"/>
      </w:r>
      <w:r w:rsidR="006676A1">
        <w:rPr>
          <w:lang w:eastAsia="de-CH"/>
        </w:rPr>
        <w:instrText xml:space="preserve"> REF _Ref225018225 \h </w:instrText>
      </w:r>
      <w:r w:rsidR="008349BB">
        <w:rPr>
          <w:lang w:eastAsia="de-CH"/>
        </w:rPr>
      </w:r>
      <w:r w:rsidR="008349BB">
        <w:rPr>
          <w:lang w:eastAsia="de-CH"/>
        </w:rPr>
        <w:fldChar w:fldCharType="separate"/>
      </w:r>
      <w:r w:rsidR="00E721FD" w:rsidRPr="00DE7DB8">
        <w:t>Indirect combat (Chicken tactics)</w:t>
      </w:r>
      <w:r w:rsidR="008349BB">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lastRenderedPageBreak/>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5873107"/>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eastAsia="zh-CN"/>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eastAsia="zh-CN"/>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8349BB" w:rsidP="005D121A">
      <w:pPr>
        <w:pStyle w:val="Heading3"/>
        <w:rPr>
          <w:rFonts w:eastAsia="Times New Roman"/>
          <w:noProof/>
          <w:lang w:eastAsia="de-CH"/>
        </w:rPr>
      </w:pPr>
      <w:r w:rsidRPr="008349BB">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177E51" w:rsidRDefault="00177E51"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eastAsia="zh-CN"/>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8349BB" w:rsidP="005D121A">
      <w:pPr>
        <w:rPr>
          <w:lang w:eastAsia="de-CH"/>
        </w:rPr>
      </w:pPr>
      <w:r w:rsidRPr="008349BB">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177E51" w:rsidRDefault="00177E51">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177E51" w:rsidRDefault="00177E51">
                  <w:pPr>
                    <w:pStyle w:val="Caption"/>
                    <w:rPr>
                      <w:noProof/>
                      <w:sz w:val="18"/>
                      <w:szCs w:val="18"/>
                    </w:rPr>
                  </w:pPr>
                </w:p>
              </w:txbxContent>
            </v:textbox>
            <w10:wrap type="square"/>
          </v:shape>
        </w:pict>
      </w:r>
    </w:p>
    <w:p w:rsidR="00BB1619" w:rsidRDefault="00B13D98" w:rsidP="005D121A">
      <w:pPr>
        <w:keepNext/>
      </w:pPr>
      <w:r>
        <w:rPr>
          <w:noProof/>
          <w:lang w:eastAsia="zh-CN"/>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8349BB">
      <w:pPr>
        <w:rPr>
          <w:rFonts w:eastAsia="Times New Roman"/>
          <w:b/>
          <w:bCs/>
          <w:caps/>
          <w:color w:val="FFFFFF"/>
          <w:spacing w:val="15"/>
          <w:szCs w:val="22"/>
          <w:lang w:eastAsia="de-CH"/>
        </w:rPr>
      </w:pPr>
      <w:r w:rsidRPr="008349BB">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177E51" w:rsidRDefault="00177E51">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eastAsia="zh-CN"/>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5873108"/>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5873109"/>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5873110"/>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5873111"/>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5873112"/>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5873113"/>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ins w:id="39" w:author="Janick Bernet" w:date="2009-03-25T00:27:00Z"/>
        </w:trPr>
        <w:tc>
          <w:tcPr>
            <w:cnfStyle w:val="001000000000"/>
            <w:tcW w:w="0" w:type="auto"/>
          </w:tcPr>
          <w:p w:rsidR="00BF7A3F" w:rsidRDefault="00BF7A3F" w:rsidP="005D121A">
            <w:pPr>
              <w:pStyle w:val="Table"/>
              <w:rPr>
                <w:ins w:id="40" w:author="Janick Bernet" w:date="2009-03-25T00:27:00Z"/>
                <w:lang w:eastAsia="de-CH"/>
              </w:rPr>
            </w:pPr>
            <w:ins w:id="41" w:author="Janick Bernet" w:date="2009-03-25T00:27:00Z">
              <w:r>
                <w:rPr>
                  <w:lang w:eastAsia="de-CH"/>
                </w:rPr>
                <w:t>ReqI13</w:t>
              </w:r>
            </w:ins>
          </w:p>
        </w:tc>
        <w:tc>
          <w:tcPr>
            <w:tcW w:w="0" w:type="auto"/>
          </w:tcPr>
          <w:p w:rsidR="00BF7A3F" w:rsidRDefault="00BF7A3F" w:rsidP="00853260">
            <w:pPr>
              <w:pStyle w:val="Table"/>
              <w:cnfStyle w:val="000000100000"/>
              <w:rPr>
                <w:ins w:id="42" w:author="Janick Bernet" w:date="2009-03-25T00:27:00Z"/>
                <w:lang w:eastAsia="de-CH"/>
              </w:rPr>
            </w:pPr>
            <w:ins w:id="43" w:author="Janick Bernet" w:date="2009-03-25T00:27:00Z">
              <w:r>
                <w:rPr>
                  <w:lang w:eastAsia="de-CH"/>
                </w:rPr>
                <w:t>Power-Up Re</w:t>
              </w:r>
            </w:ins>
            <w:ins w:id="44" w:author="Janick Bernet" w:date="2009-03-25T00:28:00Z">
              <w:r>
                <w:rPr>
                  <w:lang w:eastAsia="de-CH"/>
                </w:rPr>
                <w:t>-</w:t>
              </w:r>
            </w:ins>
            <w:ins w:id="45" w:author="Janick Bernet" w:date="2009-03-25T00:27:00Z">
              <w:r>
                <w:rPr>
                  <w:lang w:eastAsia="de-CH"/>
                </w:rPr>
                <w:t>spawn</w:t>
              </w:r>
            </w:ins>
          </w:p>
        </w:tc>
        <w:tc>
          <w:tcPr>
            <w:tcW w:w="0" w:type="auto"/>
          </w:tcPr>
          <w:p w:rsidR="00BF7A3F" w:rsidRDefault="00BF7A3F" w:rsidP="00747473">
            <w:pPr>
              <w:pStyle w:val="Table"/>
              <w:cnfStyle w:val="000000100000"/>
              <w:rPr>
                <w:ins w:id="46" w:author="Janick Bernet" w:date="2009-03-25T00:27:00Z"/>
                <w:lang w:eastAsia="de-CH"/>
              </w:rPr>
            </w:pPr>
            <w:ins w:id="47" w:author="Janick Bernet" w:date="2009-03-25T00:27:00Z">
              <w:r>
                <w:rPr>
                  <w:lang w:eastAsia="de-CH"/>
                </w:rPr>
                <w:t>Power-Ups re</w:t>
              </w:r>
            </w:ins>
            <w:ins w:id="48" w:author="Janick Bernet" w:date="2009-03-25T00:28:00Z">
              <w:r>
                <w:rPr>
                  <w:lang w:eastAsia="de-CH"/>
                </w:rPr>
                <w:t>-</w:t>
              </w:r>
            </w:ins>
            <w:ins w:id="49" w:author="Janick Bernet" w:date="2009-03-25T00:27:00Z">
              <w:r>
                <w:rPr>
                  <w:lang w:eastAsia="de-CH"/>
                </w:rPr>
                <w:t>spawn if consumed</w:t>
              </w:r>
            </w:ins>
            <w:ins w:id="50" w:author="Janick Bernet" w:date="2009-03-25T00:28:00Z">
              <w:r>
                <w:rPr>
                  <w:lang w:eastAsia="de-CH"/>
                </w:rPr>
                <w:t xml:space="preserve"> on a random island</w:t>
              </w:r>
            </w:ins>
          </w:p>
        </w:tc>
      </w:tr>
      <w:tr w:rsidR="00853260" w:rsidRPr="00ED7B53" w:rsidTr="006676A1">
        <w:trPr>
          <w:cnfStyle w:val="000000010000"/>
          <w:ins w:id="51" w:author="Janick Bernet" w:date="2009-03-25T00:20:00Z"/>
        </w:trPr>
        <w:tc>
          <w:tcPr>
            <w:cnfStyle w:val="001000000000"/>
            <w:tcW w:w="0" w:type="auto"/>
          </w:tcPr>
          <w:p w:rsidR="00853260" w:rsidRPr="00ED7B53" w:rsidRDefault="00853260" w:rsidP="00BF7A3F">
            <w:pPr>
              <w:pStyle w:val="Table"/>
              <w:rPr>
                <w:ins w:id="52" w:author="Janick Bernet" w:date="2009-03-25T00:20:00Z"/>
                <w:lang w:eastAsia="de-CH"/>
              </w:rPr>
            </w:pPr>
            <w:ins w:id="53" w:author="Janick Bernet" w:date="2009-03-25T00:20:00Z">
              <w:r>
                <w:rPr>
                  <w:lang w:eastAsia="de-CH"/>
                </w:rPr>
                <w:t>ReqI1</w:t>
              </w:r>
            </w:ins>
            <w:ins w:id="54" w:author="Janick Bernet" w:date="2009-03-25T00:28:00Z">
              <w:r w:rsidR="00BF7A3F">
                <w:rPr>
                  <w:lang w:eastAsia="de-CH"/>
                </w:rPr>
                <w:t>4</w:t>
              </w:r>
            </w:ins>
          </w:p>
        </w:tc>
        <w:tc>
          <w:tcPr>
            <w:tcW w:w="0" w:type="auto"/>
          </w:tcPr>
          <w:p w:rsidR="00853260" w:rsidRPr="00ED7B53" w:rsidRDefault="00853260" w:rsidP="00853260">
            <w:pPr>
              <w:pStyle w:val="Table"/>
              <w:cnfStyle w:val="000000010000"/>
              <w:rPr>
                <w:ins w:id="55" w:author="Janick Bernet" w:date="2009-03-25T00:20:00Z"/>
                <w:lang w:eastAsia="de-CH"/>
              </w:rPr>
            </w:pPr>
            <w:ins w:id="56" w:author="Janick Bernet" w:date="2009-03-25T00:20:00Z">
              <w:r>
                <w:rPr>
                  <w:lang w:eastAsia="de-CH"/>
                </w:rPr>
                <w:t xml:space="preserve">Island </w:t>
              </w:r>
            </w:ins>
            <w:ins w:id="57" w:author="Janick Bernet" w:date="2009-03-25T00:21:00Z">
              <w:r>
                <w:rPr>
                  <w:lang w:eastAsia="de-CH"/>
                </w:rPr>
                <w:t>Health</w:t>
              </w:r>
            </w:ins>
            <w:ins w:id="58" w:author="Janick Bernet" w:date="2009-03-25T00:20:00Z">
              <w:r>
                <w:rPr>
                  <w:lang w:eastAsia="de-CH"/>
                </w:rPr>
                <w:t xml:space="preserve"> Indication</w:t>
              </w:r>
            </w:ins>
          </w:p>
        </w:tc>
        <w:tc>
          <w:tcPr>
            <w:tcW w:w="0" w:type="auto"/>
          </w:tcPr>
          <w:p w:rsidR="00853260" w:rsidRPr="00ED7B53" w:rsidRDefault="00853260" w:rsidP="00747473">
            <w:pPr>
              <w:pStyle w:val="Table"/>
              <w:cnfStyle w:val="000000010000"/>
              <w:rPr>
                <w:ins w:id="59" w:author="Janick Bernet" w:date="2009-03-25T00:20:00Z"/>
                <w:lang w:eastAsia="de-CH"/>
              </w:rPr>
            </w:pPr>
            <w:ins w:id="60" w:author="Janick Bernet" w:date="2009-03-25T00:20:00Z">
              <w:r>
                <w:rPr>
                  <w:lang w:eastAsia="de-CH"/>
                </w:rPr>
                <w:t xml:space="preserve">If islands </w:t>
              </w:r>
            </w:ins>
            <w:ins w:id="61" w:author="Janick Bernet" w:date="2009-03-25T00:21:00Z">
              <w:r>
                <w:rPr>
                  <w:lang w:eastAsia="de-CH"/>
                </w:rPr>
                <w:t xml:space="preserve">are being destroyed by heat the progress of destruction </w:t>
              </w:r>
            </w:ins>
            <w:ins w:id="62" w:author="Janick Bernet" w:date="2009-03-25T00:24:00Z">
              <w:r w:rsidR="00747473">
                <w:rPr>
                  <w:lang w:eastAsia="de-CH"/>
                </w:rPr>
                <w:t>shall</w:t>
              </w:r>
            </w:ins>
            <w:ins w:id="63" w:author="Janick Bernet" w:date="2009-03-25T00:21:00Z">
              <w:r>
                <w:rPr>
                  <w:lang w:eastAsia="de-CH"/>
                </w:rPr>
                <w:t xml:space="preserve"> be indicated by </w:t>
              </w:r>
            </w:ins>
            <w:ins w:id="64" w:author="Janick Bernet" w:date="2009-03-25T00:22:00Z">
              <w:r>
                <w:rPr>
                  <w:lang w:eastAsia="de-CH"/>
                </w:rPr>
                <w:t>an increasing glow.</w:t>
              </w:r>
            </w:ins>
          </w:p>
        </w:tc>
      </w:tr>
    </w:tbl>
    <w:p w:rsidR="00BB1619" w:rsidRPr="002D0A71" w:rsidRDefault="00BB1619" w:rsidP="00DB335A">
      <w:pPr>
        <w:pStyle w:val="Heading2"/>
        <w:rPr>
          <w:rFonts w:eastAsia="Times New Roman"/>
          <w:lang w:eastAsia="de-CH"/>
        </w:rPr>
      </w:pPr>
      <w:bookmarkStart w:id="65" w:name="_Toc225873036"/>
      <w:bookmarkStart w:id="66" w:name="_Toc225873114"/>
      <w:r w:rsidRPr="002D0A71">
        <w:rPr>
          <w:rFonts w:eastAsia="Times New Roman"/>
          <w:lang w:eastAsia="de-CH"/>
        </w:rPr>
        <w:t>Player</w:t>
      </w:r>
      <w:bookmarkEnd w:id="65"/>
      <w:bookmarkEnd w:id="66"/>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ins w:id="67" w:author="Janick Bernet" w:date="2009-03-25T00:23:00Z"/>
        </w:trPr>
        <w:tc>
          <w:tcPr>
            <w:cnfStyle w:val="001000000000"/>
            <w:tcW w:w="0" w:type="auto"/>
          </w:tcPr>
          <w:p w:rsidR="00747473" w:rsidRPr="00ED7B53" w:rsidRDefault="00747473" w:rsidP="005D121A">
            <w:pPr>
              <w:pStyle w:val="Table"/>
              <w:rPr>
                <w:ins w:id="68" w:author="Janick Bernet" w:date="2009-03-25T00:23:00Z"/>
                <w:lang w:eastAsia="de-CH"/>
              </w:rPr>
            </w:pPr>
            <w:ins w:id="69" w:author="Janick Bernet" w:date="2009-03-25T00:23:00Z">
              <w:r>
                <w:rPr>
                  <w:lang w:eastAsia="de-CH"/>
                </w:rPr>
                <w:t>ReqP21</w:t>
              </w:r>
            </w:ins>
          </w:p>
        </w:tc>
        <w:tc>
          <w:tcPr>
            <w:tcW w:w="0" w:type="auto"/>
          </w:tcPr>
          <w:p w:rsidR="00747473" w:rsidRPr="00ED7B53" w:rsidRDefault="00747473" w:rsidP="005D121A">
            <w:pPr>
              <w:pStyle w:val="Table"/>
              <w:cnfStyle w:val="000000100000"/>
              <w:rPr>
                <w:ins w:id="70" w:author="Janick Bernet" w:date="2009-03-25T00:23:00Z"/>
                <w:lang w:eastAsia="de-CH"/>
              </w:rPr>
            </w:pPr>
            <w:ins w:id="71" w:author="Janick Bernet" w:date="2009-03-25T00:23:00Z">
              <w:r>
                <w:rPr>
                  <w:lang w:eastAsia="de-CH"/>
                </w:rPr>
                <w:t>Slow Indication</w:t>
              </w:r>
            </w:ins>
          </w:p>
        </w:tc>
        <w:tc>
          <w:tcPr>
            <w:tcW w:w="0" w:type="auto"/>
          </w:tcPr>
          <w:p w:rsidR="00747473" w:rsidRPr="00ED7B53" w:rsidRDefault="00747473" w:rsidP="00747473">
            <w:pPr>
              <w:pStyle w:val="Table"/>
              <w:cnfStyle w:val="000000100000"/>
              <w:rPr>
                <w:ins w:id="72" w:author="Janick Bernet" w:date="2009-03-25T00:23:00Z"/>
                <w:lang w:eastAsia="de-CH"/>
              </w:rPr>
            </w:pPr>
            <w:ins w:id="73" w:author="Janick Bernet" w:date="2009-03-25T00:23:00Z">
              <w:r>
                <w:rPr>
                  <w:lang w:eastAsia="de-CH"/>
                </w:rPr>
                <w:t xml:space="preserve">If a player has been slowed, this state </w:t>
              </w:r>
            </w:ins>
            <w:ins w:id="74" w:author="Janick Bernet" w:date="2009-03-25T00:24:00Z">
              <w:r>
                <w:rPr>
                  <w:lang w:eastAsia="de-CH"/>
                </w:rPr>
                <w:t xml:space="preserve">shall </w:t>
              </w:r>
            </w:ins>
            <w:ins w:id="75" w:author="Janick Bernet" w:date="2009-03-25T00:23:00Z">
              <w:r>
                <w:rPr>
                  <w:lang w:eastAsia="de-CH"/>
                </w:rPr>
                <w:t>be indicated graphically.</w:t>
              </w:r>
            </w:ins>
          </w:p>
        </w:tc>
      </w:tr>
    </w:tbl>
    <w:p w:rsidR="00BB1619" w:rsidRPr="002D0A71" w:rsidRDefault="00BB1619" w:rsidP="00D818A5">
      <w:pPr>
        <w:pStyle w:val="Heading1"/>
        <w:rPr>
          <w:rFonts w:eastAsia="Times New Roman"/>
          <w:kern w:val="36"/>
          <w:lang w:eastAsia="de-CH"/>
        </w:rPr>
      </w:pPr>
      <w:bookmarkStart w:id="76" w:name="Development_Schedule"/>
      <w:bookmarkStart w:id="77" w:name="_Toc225873037"/>
      <w:bookmarkStart w:id="78" w:name="_Toc225873115"/>
      <w:bookmarkEnd w:id="76"/>
      <w:r w:rsidRPr="002D0A71">
        <w:rPr>
          <w:rFonts w:eastAsia="Times New Roman"/>
          <w:kern w:val="36"/>
          <w:lang w:eastAsia="de-CH"/>
        </w:rPr>
        <w:t>Development Schedule</w:t>
      </w:r>
      <w:bookmarkEnd w:id="77"/>
      <w:bookmarkEnd w:id="78"/>
    </w:p>
    <w:p w:rsidR="00BB1619" w:rsidRPr="00F86D9E" w:rsidRDefault="00BB1619" w:rsidP="005D121A">
      <w:pPr>
        <w:rPr>
          <w:lang w:eastAsia="de-CH"/>
        </w:rPr>
      </w:pPr>
      <w:bookmarkStart w:id="79" w:name="Deliverables"/>
      <w:bookmarkEnd w:id="79"/>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80" w:name="_Toc225873038"/>
      <w:bookmarkStart w:id="81" w:name="_Toc225873116"/>
      <w:r w:rsidRPr="002D0A71">
        <w:rPr>
          <w:rFonts w:eastAsia="Times New Roman"/>
          <w:lang w:eastAsia="de-CH"/>
        </w:rPr>
        <w:t>Deliverables</w:t>
      </w:r>
      <w:bookmarkEnd w:id="80"/>
      <w:bookmarkEnd w:id="81"/>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Change w:id="82" w:author="Janick Bernet" w:date="2009-03-25T00:28:00Z">
          <w:tblPr>
            <w:tblStyle w:val="MediumShading1-Accent6"/>
            <w:tblW w:w="5000" w:type="pct"/>
            <w:tblLook w:val="00A0"/>
          </w:tblPr>
        </w:tblPrChange>
      </w:tblPr>
      <w:tblGrid>
        <w:gridCol w:w="927"/>
        <w:gridCol w:w="7487"/>
        <w:tblGridChange w:id="83">
          <w:tblGrid>
            <w:gridCol w:w="927"/>
            <w:gridCol w:w="7487"/>
          </w:tblGrid>
        </w:tblGridChange>
      </w:tblGrid>
      <w:tr w:rsidR="00BB1619" w:rsidRPr="00ED7B53" w:rsidTr="003226EA">
        <w:trPr>
          <w:cnfStyle w:val="100000000000"/>
        </w:trPr>
        <w:tc>
          <w:tcPr>
            <w:cnfStyle w:val="001000000000"/>
            <w:tcW w:w="551" w:type="pct"/>
            <w:tcPrChange w:id="84" w:author="Janick Bernet" w:date="2009-03-25T00:28:00Z">
              <w:tcPr>
                <w:tcW w:w="549" w:type="pct"/>
              </w:tcPr>
            </w:tcPrChange>
          </w:tcPr>
          <w:p w:rsidR="00BB1619" w:rsidRPr="00ED7B53" w:rsidRDefault="00BB1619" w:rsidP="005D121A">
            <w:pPr>
              <w:pStyle w:val="Table"/>
              <w:cnfStyle w:val="101000000000"/>
              <w:rPr>
                <w:b w:val="0"/>
                <w:bCs w:val="0"/>
                <w:color w:val="FFFFFF"/>
                <w:lang w:eastAsia="de-CH"/>
              </w:rPr>
            </w:pPr>
            <w:r w:rsidRPr="00ED7B53">
              <w:rPr>
                <w:color w:val="FFFFFF"/>
                <w:lang w:eastAsia="de-CH"/>
              </w:rPr>
              <w:t>ID</w:t>
            </w:r>
          </w:p>
        </w:tc>
        <w:tc>
          <w:tcPr>
            <w:tcW w:w="4449" w:type="pct"/>
            <w:tcPrChange w:id="85" w:author="Janick Bernet" w:date="2009-03-25T00:28:00Z">
              <w:tcPr>
                <w:tcW w:w="4435" w:type="pct"/>
              </w:tcPr>
            </w:tcPrChange>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Change w:id="86" w:author="Janick Bernet" w:date="2009-03-25T00:28:00Z">
              <w:tcPr>
                <w:tcW w:w="549" w:type="pct"/>
              </w:tcPr>
            </w:tcPrChange>
          </w:tcPr>
          <w:p w:rsidR="00BB1619" w:rsidRPr="00ED7B53" w:rsidRDefault="00BB1619" w:rsidP="005D121A">
            <w:pPr>
              <w:pStyle w:val="Table"/>
              <w:cnfStyle w:val="001000100000"/>
              <w:rPr>
                <w:b w:val="0"/>
                <w:bCs w:val="0"/>
                <w:lang w:eastAsia="de-CH"/>
              </w:rPr>
            </w:pPr>
            <w:r w:rsidRPr="00ED7B53">
              <w:rPr>
                <w:lang w:eastAsia="de-CH"/>
              </w:rPr>
              <w:t xml:space="preserve">ReqI05 </w:t>
            </w:r>
          </w:p>
        </w:tc>
        <w:tc>
          <w:tcPr>
            <w:tcW w:w="4449" w:type="pct"/>
            <w:tcPrChange w:id="87" w:author="Janick Bernet" w:date="2009-03-25T00:28:00Z">
              <w:tcPr>
                <w:tcW w:w="4435" w:type="pct"/>
              </w:tcPr>
            </w:tcPrChange>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Change w:id="88" w:author="Janick Bernet" w:date="2009-03-25T00:28:00Z">
              <w:tcPr>
                <w:tcW w:w="549" w:type="pct"/>
              </w:tcPr>
            </w:tcPrChange>
          </w:tcPr>
          <w:p w:rsidR="00BB1619" w:rsidRPr="00ED7B53" w:rsidRDefault="00BB1619" w:rsidP="005D121A">
            <w:pPr>
              <w:pStyle w:val="Table"/>
              <w:cnfStyle w:val="001000010000"/>
              <w:rPr>
                <w:b w:val="0"/>
                <w:bCs w:val="0"/>
                <w:lang w:eastAsia="de-CH"/>
              </w:rPr>
            </w:pPr>
            <w:r w:rsidRPr="00ED7B53">
              <w:rPr>
                <w:lang w:eastAsia="de-CH"/>
              </w:rPr>
              <w:t xml:space="preserve">ReqI06 </w:t>
            </w:r>
          </w:p>
        </w:tc>
        <w:tc>
          <w:tcPr>
            <w:tcW w:w="4449" w:type="pct"/>
            <w:tcPrChange w:id="89" w:author="Janick Bernet" w:date="2009-03-25T00:28:00Z">
              <w:tcPr>
                <w:tcW w:w="4435" w:type="pct"/>
              </w:tcPr>
            </w:tcPrChange>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Change w:id="90" w:author="Janick Bernet" w:date="2009-03-25T00:28:00Z">
              <w:tcPr>
                <w:tcW w:w="549" w:type="pct"/>
              </w:tcPr>
            </w:tcPrChange>
          </w:tcPr>
          <w:p w:rsidR="00BB1619" w:rsidRPr="00ED7B53" w:rsidRDefault="00BB1619" w:rsidP="005D121A">
            <w:pPr>
              <w:pStyle w:val="Table"/>
              <w:cnfStyle w:val="001000100000"/>
              <w:rPr>
                <w:b w:val="0"/>
                <w:bCs w:val="0"/>
                <w:lang w:eastAsia="de-CH"/>
              </w:rPr>
            </w:pPr>
            <w:r w:rsidRPr="00ED7B53">
              <w:rPr>
                <w:lang w:eastAsia="de-CH"/>
              </w:rPr>
              <w:t xml:space="preserve">ReqP09 </w:t>
            </w:r>
          </w:p>
        </w:tc>
        <w:tc>
          <w:tcPr>
            <w:tcW w:w="4449" w:type="pct"/>
            <w:tcPrChange w:id="91" w:author="Janick Bernet" w:date="2009-03-25T00:28:00Z">
              <w:tcPr>
                <w:tcW w:w="4435" w:type="pct"/>
              </w:tcPr>
            </w:tcPrChange>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Change w:id="92" w:author="Janick Bernet" w:date="2009-03-25T00:28:00Z">
              <w:tcPr>
                <w:tcW w:w="549" w:type="pct"/>
              </w:tcPr>
            </w:tcPrChange>
          </w:tcPr>
          <w:p w:rsidR="00BB1619" w:rsidRPr="00ED7B53" w:rsidRDefault="00BB1619" w:rsidP="005D121A">
            <w:pPr>
              <w:pStyle w:val="Table"/>
              <w:cnfStyle w:val="001000010000"/>
              <w:rPr>
                <w:b w:val="0"/>
                <w:bCs w:val="0"/>
                <w:lang w:eastAsia="de-CH"/>
              </w:rPr>
            </w:pPr>
            <w:r w:rsidRPr="00ED7B53">
              <w:rPr>
                <w:lang w:eastAsia="de-CH"/>
              </w:rPr>
              <w:t xml:space="preserve">ReqI07 </w:t>
            </w:r>
          </w:p>
        </w:tc>
        <w:tc>
          <w:tcPr>
            <w:tcW w:w="4449" w:type="pct"/>
            <w:tcPrChange w:id="93" w:author="Janick Bernet" w:date="2009-03-25T00:28:00Z">
              <w:tcPr>
                <w:tcW w:w="4435" w:type="pct"/>
              </w:tcPr>
            </w:tcPrChange>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Change w:id="94" w:author="Janick Bernet" w:date="2009-03-25T00:28:00Z">
              <w:tcPr>
                <w:tcW w:w="549" w:type="pct"/>
              </w:tcPr>
            </w:tcPrChange>
          </w:tcPr>
          <w:p w:rsidR="00BB1619" w:rsidRPr="00ED7B53" w:rsidRDefault="00BB1619" w:rsidP="005D121A">
            <w:pPr>
              <w:pStyle w:val="Table"/>
              <w:cnfStyle w:val="001000100000"/>
              <w:rPr>
                <w:b w:val="0"/>
                <w:bCs w:val="0"/>
                <w:lang w:eastAsia="de-CH"/>
              </w:rPr>
            </w:pPr>
            <w:r w:rsidRPr="00ED7B53">
              <w:rPr>
                <w:lang w:eastAsia="de-CH"/>
              </w:rPr>
              <w:t xml:space="preserve">ReqI08 </w:t>
            </w:r>
          </w:p>
        </w:tc>
        <w:tc>
          <w:tcPr>
            <w:tcW w:w="4449" w:type="pct"/>
            <w:tcPrChange w:id="95" w:author="Janick Bernet" w:date="2009-03-25T00:28:00Z">
              <w:tcPr>
                <w:tcW w:w="4435" w:type="pct"/>
              </w:tcPr>
            </w:tcPrChange>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Change w:id="96" w:author="Janick Bernet" w:date="2009-03-25T00:28:00Z">
              <w:tcPr>
                <w:tcW w:w="549" w:type="pct"/>
              </w:tcPr>
            </w:tcPrChange>
          </w:tcPr>
          <w:p w:rsidR="00BB1619" w:rsidRPr="00ED7B53" w:rsidRDefault="00BB1619" w:rsidP="005D121A">
            <w:pPr>
              <w:pStyle w:val="Table"/>
              <w:cnfStyle w:val="001000010000"/>
              <w:rPr>
                <w:b w:val="0"/>
                <w:bCs w:val="0"/>
                <w:lang w:eastAsia="de-CH"/>
              </w:rPr>
            </w:pPr>
            <w:r w:rsidRPr="00ED7B53">
              <w:rPr>
                <w:lang w:eastAsia="de-CH"/>
              </w:rPr>
              <w:t xml:space="preserve">ReqP13 </w:t>
            </w:r>
          </w:p>
        </w:tc>
        <w:tc>
          <w:tcPr>
            <w:tcW w:w="4449" w:type="pct"/>
            <w:tcPrChange w:id="97" w:author="Janick Bernet" w:date="2009-03-25T00:28:00Z">
              <w:tcPr>
                <w:tcW w:w="4435" w:type="pct"/>
              </w:tcPr>
            </w:tcPrChange>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Change w:id="98" w:author="Janick Bernet" w:date="2009-03-25T00:28:00Z">
              <w:tcPr>
                <w:tcW w:w="549" w:type="pct"/>
              </w:tcPr>
            </w:tcPrChange>
          </w:tcPr>
          <w:p w:rsidR="00BB1619" w:rsidRPr="00ED7B53" w:rsidRDefault="00BB1619" w:rsidP="005D121A">
            <w:pPr>
              <w:pStyle w:val="Table"/>
              <w:cnfStyle w:val="001000100000"/>
              <w:rPr>
                <w:b w:val="0"/>
                <w:bCs w:val="0"/>
                <w:lang w:eastAsia="de-CH"/>
              </w:rPr>
            </w:pPr>
            <w:r w:rsidRPr="00ED7B53">
              <w:rPr>
                <w:lang w:eastAsia="de-CH"/>
              </w:rPr>
              <w:t xml:space="preserve">ReqP14 </w:t>
            </w:r>
          </w:p>
        </w:tc>
        <w:tc>
          <w:tcPr>
            <w:tcW w:w="4449" w:type="pct"/>
            <w:tcPrChange w:id="99" w:author="Janick Bernet" w:date="2009-03-25T00:28:00Z">
              <w:tcPr>
                <w:tcW w:w="4435" w:type="pct"/>
              </w:tcPr>
            </w:tcPrChange>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Change w:id="100" w:author="Janick Bernet" w:date="2009-03-25T00:28:00Z">
              <w:tcPr>
                <w:tcW w:w="549" w:type="pct"/>
              </w:tcPr>
            </w:tcPrChange>
          </w:tcPr>
          <w:p w:rsidR="00BB1619" w:rsidRPr="00ED7B53" w:rsidRDefault="00BB1619" w:rsidP="005D121A">
            <w:pPr>
              <w:pStyle w:val="Table"/>
              <w:cnfStyle w:val="001000010000"/>
              <w:rPr>
                <w:b w:val="0"/>
                <w:bCs w:val="0"/>
                <w:lang w:eastAsia="de-CH"/>
              </w:rPr>
            </w:pPr>
            <w:r w:rsidRPr="00ED7B53">
              <w:rPr>
                <w:lang w:eastAsia="de-CH"/>
              </w:rPr>
              <w:t xml:space="preserve">ReqP11 </w:t>
            </w:r>
          </w:p>
        </w:tc>
        <w:tc>
          <w:tcPr>
            <w:tcW w:w="4449" w:type="pct"/>
            <w:tcPrChange w:id="101" w:author="Janick Bernet" w:date="2009-03-25T00:28:00Z">
              <w:tcPr>
                <w:tcW w:w="4435" w:type="pct"/>
              </w:tcPr>
            </w:tcPrChange>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Change w:id="102" w:author="Janick Bernet" w:date="2009-03-25T00:28:00Z">
              <w:tcPr>
                <w:tcW w:w="549" w:type="pct"/>
              </w:tcPr>
            </w:tcPrChange>
          </w:tcPr>
          <w:p w:rsidR="00BB1619" w:rsidRPr="00ED7B53" w:rsidRDefault="00BB1619" w:rsidP="005D121A">
            <w:pPr>
              <w:pStyle w:val="Table"/>
              <w:cnfStyle w:val="001000100000"/>
              <w:rPr>
                <w:b w:val="0"/>
                <w:bCs w:val="0"/>
                <w:lang w:eastAsia="de-CH"/>
              </w:rPr>
            </w:pPr>
            <w:r w:rsidRPr="00ED7B53">
              <w:rPr>
                <w:lang w:eastAsia="de-CH"/>
              </w:rPr>
              <w:t>ReqUI06</w:t>
            </w:r>
          </w:p>
        </w:tc>
        <w:tc>
          <w:tcPr>
            <w:tcW w:w="4449" w:type="pct"/>
            <w:tcPrChange w:id="103" w:author="Janick Bernet" w:date="2009-03-25T00:28:00Z">
              <w:tcPr>
                <w:tcW w:w="4435" w:type="pct"/>
              </w:tcPr>
            </w:tcPrChange>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Change w:id="104" w:author="Janick Bernet" w:date="2009-03-25T00:28:00Z">
              <w:tcPr>
                <w:tcW w:w="549" w:type="pct"/>
              </w:tcPr>
            </w:tcPrChange>
          </w:tcPr>
          <w:p w:rsidR="00BB1619" w:rsidRPr="00ED7B53" w:rsidRDefault="00BB1619" w:rsidP="005D121A">
            <w:pPr>
              <w:pStyle w:val="Table"/>
              <w:cnfStyle w:val="001000010000"/>
              <w:rPr>
                <w:b w:val="0"/>
                <w:bCs w:val="0"/>
                <w:lang w:eastAsia="de-CH"/>
              </w:rPr>
            </w:pPr>
            <w:r w:rsidRPr="00ED7B53">
              <w:rPr>
                <w:lang w:eastAsia="de-CH"/>
              </w:rPr>
              <w:t>ReqP19</w:t>
            </w:r>
          </w:p>
        </w:tc>
        <w:tc>
          <w:tcPr>
            <w:tcW w:w="4449" w:type="pct"/>
            <w:tcPrChange w:id="105" w:author="Janick Bernet" w:date="2009-03-25T00:28:00Z">
              <w:tcPr>
                <w:tcW w:w="4435" w:type="pct"/>
              </w:tcPr>
            </w:tcPrChange>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moveToRangeStart w:id="106" w:author="Janick Bernet" w:date="2009-03-25T00:28:00Z" w:name="move225704263"/>
            <w:moveTo w:id="107" w:author="Janick Bernet" w:date="2009-03-25T00:28:00Z">
              <w:r w:rsidRPr="00ED7B53">
                <w:rPr>
                  <w:lang w:eastAsia="de-CH"/>
                </w:rPr>
                <w:t>ReqG05</w:t>
              </w:r>
            </w:moveTo>
          </w:p>
        </w:tc>
        <w:tc>
          <w:tcPr>
            <w:tcW w:w="0" w:type="auto"/>
          </w:tcPr>
          <w:p w:rsidR="003226EA" w:rsidRPr="00ED7B53" w:rsidRDefault="003226EA" w:rsidP="00E721FD">
            <w:pPr>
              <w:pStyle w:val="Table"/>
              <w:cnfStyle w:val="000000100000"/>
              <w:rPr>
                <w:lang w:eastAsia="de-CH"/>
              </w:rPr>
            </w:pPr>
            <w:moveTo w:id="108" w:author="Janick Bernet" w:date="2009-03-25T00:28:00Z">
              <w:r w:rsidRPr="00ED7B53">
                <w:rPr>
                  <w:lang w:eastAsia="de-CH"/>
                </w:rPr>
                <w:t>Shadow Rendering</w:t>
              </w:r>
            </w:moveTo>
          </w:p>
        </w:tc>
      </w:tr>
    </w:tbl>
    <w:moveToRangeEnd w:id="106"/>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ins w:id="109" w:author="Janick Bernet" w:date="2009-03-25T00:26:00Z">
              <w:r w:rsidR="006E4107">
                <w:rPr>
                  <w:lang w:eastAsia="de-CH"/>
                </w:rPr>
                <w:t xml:space="preserve"> (may be moved)</w:t>
              </w:r>
            </w:ins>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ins w:id="110" w:author="Janick Bernet" w:date="2009-03-25T00:25:00Z"/>
        </w:trPr>
        <w:tc>
          <w:tcPr>
            <w:cnfStyle w:val="001000000000"/>
            <w:tcW w:w="0" w:type="auto"/>
          </w:tcPr>
          <w:p w:rsidR="006E4107" w:rsidRPr="00ED7B53" w:rsidRDefault="006E4107" w:rsidP="00BF7A3F">
            <w:pPr>
              <w:pStyle w:val="Table"/>
              <w:rPr>
                <w:ins w:id="111" w:author="Janick Bernet" w:date="2009-03-25T00:25:00Z"/>
                <w:lang w:eastAsia="de-CH"/>
              </w:rPr>
            </w:pPr>
            <w:ins w:id="112" w:author="Janick Bernet" w:date="2009-03-25T00:25:00Z">
              <w:r>
                <w:rPr>
                  <w:lang w:eastAsia="de-CH"/>
                </w:rPr>
                <w:t>ReqI1</w:t>
              </w:r>
            </w:ins>
            <w:ins w:id="113" w:author="Janick Bernet" w:date="2009-03-25T00:28:00Z">
              <w:r w:rsidR="00BF7A3F">
                <w:rPr>
                  <w:lang w:eastAsia="de-CH"/>
                </w:rPr>
                <w:t>4</w:t>
              </w:r>
            </w:ins>
          </w:p>
        </w:tc>
        <w:tc>
          <w:tcPr>
            <w:tcW w:w="0" w:type="auto"/>
          </w:tcPr>
          <w:p w:rsidR="006E4107" w:rsidRPr="00ED7B53" w:rsidRDefault="006E4107" w:rsidP="005D121A">
            <w:pPr>
              <w:pStyle w:val="Table"/>
              <w:cnfStyle w:val="000000100000"/>
              <w:rPr>
                <w:ins w:id="114" w:author="Janick Bernet" w:date="2009-03-25T00:25:00Z"/>
                <w:lang w:eastAsia="de-CH"/>
              </w:rPr>
            </w:pPr>
            <w:ins w:id="115" w:author="Janick Bernet" w:date="2009-03-25T00:25:00Z">
              <w:r>
                <w:rPr>
                  <w:lang w:eastAsia="de-CH"/>
                </w:rPr>
                <w:t>Island Health Indication</w:t>
              </w:r>
            </w:ins>
          </w:p>
        </w:tc>
      </w:tr>
      <w:tr w:rsidR="006E4107" w:rsidRPr="00ED7B53" w:rsidTr="006E4107">
        <w:trPr>
          <w:cnfStyle w:val="000000010000"/>
          <w:ins w:id="116" w:author="Janick Bernet" w:date="2009-03-25T00:26:00Z"/>
        </w:trPr>
        <w:tc>
          <w:tcPr>
            <w:cnfStyle w:val="001000000000"/>
            <w:tcW w:w="0" w:type="auto"/>
          </w:tcPr>
          <w:p w:rsidR="006E4107" w:rsidRDefault="006E4107" w:rsidP="005D121A">
            <w:pPr>
              <w:pStyle w:val="Table"/>
              <w:rPr>
                <w:ins w:id="117" w:author="Janick Bernet" w:date="2009-03-25T00:26:00Z"/>
                <w:lang w:eastAsia="de-CH"/>
              </w:rPr>
            </w:pPr>
            <w:ins w:id="118" w:author="Janick Bernet" w:date="2009-03-25T00:26:00Z">
              <w:r>
                <w:rPr>
                  <w:lang w:eastAsia="de-CH"/>
                </w:rPr>
                <w:t>ReqP21</w:t>
              </w:r>
            </w:ins>
          </w:p>
        </w:tc>
        <w:tc>
          <w:tcPr>
            <w:tcW w:w="0" w:type="auto"/>
          </w:tcPr>
          <w:p w:rsidR="006E4107" w:rsidRDefault="006E4107" w:rsidP="005D121A">
            <w:pPr>
              <w:pStyle w:val="Table"/>
              <w:cnfStyle w:val="000000010000"/>
              <w:rPr>
                <w:ins w:id="119" w:author="Janick Bernet" w:date="2009-03-25T00:26:00Z"/>
                <w:lang w:eastAsia="de-CH"/>
              </w:rPr>
            </w:pPr>
            <w:ins w:id="120" w:author="Janick Bernet" w:date="2009-03-25T00:26:00Z">
              <w:r>
                <w:rPr>
                  <w:lang w:eastAsia="de-CH"/>
                </w:rPr>
                <w:t>Slow Indication</w:t>
              </w:r>
            </w:ins>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moveToRangeStart w:id="121" w:author="Janick Bernet" w:date="2009-03-25T00:26:00Z" w:name="move225704146"/>
            <w:moveTo w:id="122" w:author="Janick Bernet" w:date="2009-03-25T00:26:00Z">
              <w:r w:rsidRPr="00ED7B53">
                <w:rPr>
                  <w:lang w:eastAsia="de-CH"/>
                </w:rPr>
                <w:t xml:space="preserve">ReqP04 </w:t>
              </w:r>
            </w:moveTo>
          </w:p>
        </w:tc>
        <w:tc>
          <w:tcPr>
            <w:tcW w:w="0" w:type="auto"/>
          </w:tcPr>
          <w:p w:rsidR="006E4107" w:rsidRPr="00ED7B53" w:rsidRDefault="006E4107" w:rsidP="00E721FD">
            <w:pPr>
              <w:pStyle w:val="Table"/>
              <w:cnfStyle w:val="000000100000"/>
              <w:rPr>
                <w:lang w:eastAsia="de-CH"/>
              </w:rPr>
            </w:pPr>
            <w:moveTo w:id="123" w:author="Janick Bernet" w:date="2009-03-25T00:26:00Z">
              <w:r w:rsidRPr="00ED7B53">
                <w:rPr>
                  <w:lang w:eastAsia="de-CH"/>
                </w:rPr>
                <w:t xml:space="preserve">Island Attraction </w:t>
              </w:r>
            </w:moveTo>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moveTo w:id="124" w:author="Janick Bernet" w:date="2009-03-25T00:26:00Z">
              <w:r w:rsidRPr="00ED7B53">
                <w:rPr>
                  <w:lang w:eastAsia="de-CH"/>
                </w:rPr>
                <w:t xml:space="preserve">ReqP05 </w:t>
              </w:r>
            </w:moveTo>
          </w:p>
        </w:tc>
        <w:tc>
          <w:tcPr>
            <w:tcW w:w="0" w:type="auto"/>
          </w:tcPr>
          <w:p w:rsidR="006E4107" w:rsidRPr="00ED7B53" w:rsidRDefault="006E4107" w:rsidP="00E721FD">
            <w:pPr>
              <w:pStyle w:val="Table"/>
              <w:cnfStyle w:val="000000010000"/>
              <w:rPr>
                <w:lang w:eastAsia="de-CH"/>
              </w:rPr>
            </w:pPr>
            <w:moveTo w:id="125" w:author="Janick Bernet" w:date="2009-03-25T00:26:00Z">
              <w:r w:rsidRPr="00ED7B53">
                <w:rPr>
                  <w:lang w:eastAsia="de-CH"/>
                </w:rPr>
                <w:t xml:space="preserve">Island Walking </w:t>
              </w:r>
            </w:moveTo>
          </w:p>
        </w:tc>
      </w:tr>
      <w:moveToRangeEnd w:id="121"/>
      <w:tr w:rsidR="00BF7A3F" w:rsidRPr="00ED7B53" w:rsidTr="006E4107">
        <w:trPr>
          <w:cnfStyle w:val="000000100000"/>
          <w:ins w:id="126" w:author="Janick Bernet" w:date="2009-03-25T00:28:00Z"/>
        </w:trPr>
        <w:tc>
          <w:tcPr>
            <w:cnfStyle w:val="001000000000"/>
            <w:tcW w:w="0" w:type="auto"/>
          </w:tcPr>
          <w:p w:rsidR="00BF7A3F" w:rsidRPr="00ED7B53" w:rsidRDefault="00BF7A3F" w:rsidP="00E721FD">
            <w:pPr>
              <w:pStyle w:val="Table"/>
              <w:rPr>
                <w:ins w:id="127" w:author="Janick Bernet" w:date="2009-03-25T00:28:00Z"/>
                <w:lang w:eastAsia="de-CH"/>
              </w:rPr>
            </w:pPr>
            <w:ins w:id="128" w:author="Janick Bernet" w:date="2009-03-25T00:28:00Z">
              <w:r>
                <w:rPr>
                  <w:lang w:eastAsia="de-CH"/>
                </w:rPr>
                <w:t>ReqI13</w:t>
              </w:r>
            </w:ins>
          </w:p>
        </w:tc>
        <w:tc>
          <w:tcPr>
            <w:tcW w:w="0" w:type="auto"/>
          </w:tcPr>
          <w:p w:rsidR="00BF7A3F" w:rsidRPr="00ED7B53" w:rsidRDefault="00BF7A3F" w:rsidP="00E721FD">
            <w:pPr>
              <w:pStyle w:val="Table"/>
              <w:cnfStyle w:val="000000100000"/>
              <w:rPr>
                <w:ins w:id="129" w:author="Janick Bernet" w:date="2009-03-25T00:28:00Z"/>
                <w:lang w:eastAsia="de-CH"/>
              </w:rPr>
            </w:pPr>
            <w:ins w:id="130" w:author="Janick Bernet" w:date="2009-03-25T00:28:00Z">
              <w:r>
                <w:rPr>
                  <w:lang w:eastAsia="de-CH"/>
                </w:rPr>
                <w:t>Power-Up Re-spawn</w:t>
              </w:r>
            </w:ins>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95"/>
        <w:gridCol w:w="7419"/>
        <w:tblGridChange w:id="131">
          <w:tblGrid>
            <w:gridCol w:w="994"/>
            <w:gridCol w:w="1"/>
            <w:gridCol w:w="7419"/>
          </w:tblGrid>
        </w:tblGridChange>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blPrEx>
          <w:tblW w:w="5000" w:type="pct"/>
          <w:tblLook w:val="00A0"/>
          <w:tblPrExChange w:id="132" w:author="Janick Bernet" w:date="2009-03-25T00:26:00Z">
            <w:tblPrEx>
              <w:tblW w:w="5000" w:type="pct"/>
              <w:tblLook w:val="00A0"/>
            </w:tblPrEx>
          </w:tblPrExChange>
        </w:tblPrEx>
        <w:trPr>
          <w:cnfStyle w:val="000000100000"/>
        </w:trPr>
        <w:tc>
          <w:tcPr>
            <w:cnfStyle w:val="001000000000"/>
            <w:tcW w:w="591" w:type="pct"/>
            <w:tcPrChange w:id="133" w:author="Janick Bernet" w:date="2009-03-25T00:26:00Z">
              <w:tcPr>
                <w:tcW w:w="535" w:type="pct"/>
              </w:tcPr>
            </w:tcPrChange>
          </w:tcPr>
          <w:p w:rsidR="00BB1619" w:rsidRPr="00ED7B53" w:rsidRDefault="00BB1619" w:rsidP="005D121A">
            <w:pPr>
              <w:pStyle w:val="Table"/>
              <w:cnfStyle w:val="001000100000"/>
              <w:rPr>
                <w:b w:val="0"/>
                <w:bCs w:val="0"/>
                <w:lang w:eastAsia="de-CH"/>
              </w:rPr>
            </w:pPr>
            <w:r w:rsidRPr="00ED7B53">
              <w:rPr>
                <w:lang w:eastAsia="de-CH"/>
              </w:rPr>
              <w:t xml:space="preserve">ReqG02 </w:t>
            </w:r>
          </w:p>
        </w:tc>
        <w:tc>
          <w:tcPr>
            <w:tcW w:w="0" w:type="auto"/>
            <w:tcPrChange w:id="134" w:author="Janick Bernet" w:date="2009-03-25T00:26:00Z">
              <w:tcPr>
                <w:tcW w:w="0" w:type="auto"/>
                <w:gridSpan w:val="2"/>
              </w:tcPr>
            </w:tcPrChange>
          </w:tcPr>
          <w:p w:rsidR="00BB1619" w:rsidRPr="00ED7B53" w:rsidRDefault="00BB1619" w:rsidP="005D121A">
            <w:pPr>
              <w:pStyle w:val="Table"/>
              <w:cnfStyle w:val="000000100000"/>
              <w:rPr>
                <w:lang w:eastAsia="de-CH"/>
              </w:rPr>
            </w:pPr>
            <w:r w:rsidRPr="00ED7B53">
              <w:rPr>
                <w:lang w:eastAsia="de-CH"/>
              </w:rPr>
              <w:t xml:space="preserve">Advanced Camera </w:t>
            </w:r>
          </w:p>
        </w:tc>
      </w:tr>
      <w:tr w:rsidR="00BB1619" w:rsidRPr="00ED7B53" w:rsidDel="006E4107" w:rsidTr="006676A1">
        <w:trPr>
          <w:cnfStyle w:val="000000010000"/>
        </w:trPr>
        <w:tc>
          <w:tcPr>
            <w:cnfStyle w:val="001000000000"/>
            <w:tcW w:w="0" w:type="auto"/>
          </w:tcPr>
          <w:p w:rsidR="00BB1619" w:rsidRPr="00ED7B53" w:rsidDel="006E4107" w:rsidRDefault="00BB1619" w:rsidP="005D121A">
            <w:pPr>
              <w:pStyle w:val="Table"/>
              <w:rPr>
                <w:b w:val="0"/>
                <w:bCs w:val="0"/>
                <w:lang w:eastAsia="de-CH"/>
              </w:rPr>
            </w:pPr>
            <w:moveFromRangeStart w:id="135" w:author="Janick Bernet" w:date="2009-03-25T00:26:00Z" w:name="move225704146"/>
            <w:moveFrom w:id="136" w:author="Janick Bernet" w:date="2009-03-25T00:26:00Z">
              <w:r w:rsidRPr="00ED7B53" w:rsidDel="006E4107">
                <w:rPr>
                  <w:lang w:eastAsia="de-CH"/>
                </w:rPr>
                <w:t xml:space="preserve">ReqP04 </w:t>
              </w:r>
            </w:moveFrom>
          </w:p>
        </w:tc>
        <w:tc>
          <w:tcPr>
            <w:tcW w:w="0" w:type="auto"/>
          </w:tcPr>
          <w:p w:rsidR="00BB1619" w:rsidRPr="00ED7B53" w:rsidDel="006E4107" w:rsidRDefault="00BB1619" w:rsidP="005D121A">
            <w:pPr>
              <w:pStyle w:val="Table"/>
              <w:cnfStyle w:val="000000010000"/>
              <w:rPr>
                <w:lang w:eastAsia="de-CH"/>
              </w:rPr>
            </w:pPr>
            <w:moveFrom w:id="137" w:author="Janick Bernet" w:date="2009-03-25T00:26:00Z">
              <w:r w:rsidRPr="00ED7B53" w:rsidDel="006E4107">
                <w:rPr>
                  <w:lang w:eastAsia="de-CH"/>
                </w:rPr>
                <w:t xml:space="preserve">Island Attraction </w:t>
              </w:r>
            </w:moveFrom>
          </w:p>
        </w:tc>
      </w:tr>
      <w:tr w:rsidR="00BB1619" w:rsidRPr="00ED7B53" w:rsidDel="006E4107" w:rsidTr="006676A1">
        <w:trPr>
          <w:cnfStyle w:val="000000100000"/>
        </w:trPr>
        <w:tc>
          <w:tcPr>
            <w:cnfStyle w:val="001000000000"/>
            <w:tcW w:w="0" w:type="auto"/>
          </w:tcPr>
          <w:p w:rsidR="00BB1619" w:rsidRPr="00ED7B53" w:rsidDel="006E4107" w:rsidRDefault="00BB1619" w:rsidP="005D121A">
            <w:pPr>
              <w:pStyle w:val="Table"/>
              <w:rPr>
                <w:b w:val="0"/>
                <w:bCs w:val="0"/>
                <w:lang w:eastAsia="de-CH"/>
              </w:rPr>
            </w:pPr>
            <w:moveFrom w:id="138" w:author="Janick Bernet" w:date="2009-03-25T00:26:00Z">
              <w:r w:rsidRPr="00ED7B53" w:rsidDel="006E4107">
                <w:rPr>
                  <w:lang w:eastAsia="de-CH"/>
                </w:rPr>
                <w:t xml:space="preserve">ReqP05 </w:t>
              </w:r>
            </w:moveFrom>
          </w:p>
        </w:tc>
        <w:tc>
          <w:tcPr>
            <w:tcW w:w="0" w:type="auto"/>
          </w:tcPr>
          <w:p w:rsidR="00BB1619" w:rsidRPr="00ED7B53" w:rsidDel="006E4107" w:rsidRDefault="00BB1619" w:rsidP="005D121A">
            <w:pPr>
              <w:pStyle w:val="Table"/>
              <w:cnfStyle w:val="000000100000"/>
              <w:rPr>
                <w:lang w:eastAsia="de-CH"/>
              </w:rPr>
            </w:pPr>
            <w:moveFrom w:id="139" w:author="Janick Bernet" w:date="2009-03-25T00:26:00Z">
              <w:r w:rsidRPr="00ED7B53" w:rsidDel="006E4107">
                <w:rPr>
                  <w:lang w:eastAsia="de-CH"/>
                </w:rPr>
                <w:t xml:space="preserve">Island Walking </w:t>
              </w:r>
            </w:moveFrom>
          </w:p>
        </w:tc>
      </w:tr>
      <w:moveFromRangeEnd w:id="135"/>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Repulsion </w:t>
            </w:r>
          </w:p>
        </w:tc>
      </w:tr>
      <w:tr w:rsidR="00BB1619" w:rsidRPr="00ED7B53" w:rsidDel="003226EA" w:rsidTr="006676A1">
        <w:trPr>
          <w:cnfStyle w:val="000000100000"/>
        </w:trPr>
        <w:tc>
          <w:tcPr>
            <w:cnfStyle w:val="001000000000"/>
            <w:tcW w:w="0" w:type="auto"/>
          </w:tcPr>
          <w:p w:rsidR="00BB1619" w:rsidRPr="00ED7B53" w:rsidDel="003226EA" w:rsidRDefault="00BB1619" w:rsidP="005D121A">
            <w:pPr>
              <w:pStyle w:val="Table"/>
              <w:rPr>
                <w:b w:val="0"/>
                <w:bCs w:val="0"/>
                <w:lang w:eastAsia="de-CH"/>
              </w:rPr>
            </w:pPr>
            <w:moveFromRangeStart w:id="140" w:author="Janick Bernet" w:date="2009-03-25T00:28:00Z" w:name="move225704263"/>
            <w:moveFrom w:id="141" w:author="Janick Bernet" w:date="2009-03-25T00:28:00Z">
              <w:r w:rsidRPr="00ED7B53" w:rsidDel="003226EA">
                <w:rPr>
                  <w:lang w:eastAsia="de-CH"/>
                </w:rPr>
                <w:t>ReqG05</w:t>
              </w:r>
            </w:moveFrom>
          </w:p>
        </w:tc>
        <w:tc>
          <w:tcPr>
            <w:tcW w:w="0" w:type="auto"/>
          </w:tcPr>
          <w:p w:rsidR="00BB1619" w:rsidRPr="00ED7B53" w:rsidDel="003226EA" w:rsidRDefault="00BB1619" w:rsidP="005D121A">
            <w:pPr>
              <w:pStyle w:val="Table"/>
              <w:cnfStyle w:val="000000100000"/>
              <w:rPr>
                <w:lang w:eastAsia="de-CH"/>
              </w:rPr>
            </w:pPr>
            <w:moveFrom w:id="142" w:author="Janick Bernet" w:date="2009-03-25T00:28:00Z">
              <w:r w:rsidRPr="00ED7B53" w:rsidDel="003226EA">
                <w:rPr>
                  <w:lang w:eastAsia="de-CH"/>
                </w:rPr>
                <w:t>Shadow Rendering</w:t>
              </w:r>
            </w:moveFrom>
          </w:p>
        </w:tc>
      </w:tr>
      <w:moveFromRangeEnd w:id="140"/>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ReqUI03</w:t>
            </w:r>
          </w:p>
        </w:tc>
        <w:tc>
          <w:tcPr>
            <w:tcW w:w="0" w:type="auto"/>
          </w:tcPr>
          <w:p w:rsidR="00BB1619" w:rsidRPr="00ED7B53" w:rsidRDefault="00BB1619" w:rsidP="005D121A">
            <w:pPr>
              <w:pStyle w:val="Table"/>
              <w:cnfStyle w:val="000000100000"/>
              <w:rPr>
                <w:lang w:eastAsia="de-CH"/>
              </w:rPr>
            </w:pPr>
            <w:r w:rsidRPr="00ED7B53">
              <w:rPr>
                <w:lang w:eastAsia="de-CH"/>
              </w:rPr>
              <w:t>Text Input</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ReqUI01 </w:t>
            </w:r>
          </w:p>
        </w:tc>
        <w:tc>
          <w:tcPr>
            <w:tcW w:w="0" w:type="auto"/>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ReqUI02 </w:t>
            </w:r>
          </w:p>
        </w:tc>
        <w:tc>
          <w:tcPr>
            <w:tcW w:w="0" w:type="auto"/>
          </w:tcPr>
          <w:p w:rsidR="00BB1619" w:rsidRPr="00ED7B53" w:rsidRDefault="00BB1619" w:rsidP="005D121A">
            <w:pPr>
              <w:pStyle w:val="Table"/>
              <w:cnfStyle w:val="000000100000"/>
              <w:rPr>
                <w:lang w:eastAsia="de-CH"/>
              </w:rPr>
            </w:pPr>
            <w:r w:rsidRPr="00ED7B53">
              <w:rPr>
                <w:lang w:eastAsia="de-CH"/>
              </w:rPr>
              <w:t>High Score</w:t>
            </w:r>
          </w:p>
        </w:tc>
      </w:tr>
      <w:tr w:rsidR="00BB1619" w:rsidRPr="00ED7B53" w:rsidTr="006676A1">
        <w:trPr>
          <w:cnfStyle w:val="000000010000"/>
        </w:trPr>
        <w:tc>
          <w:tcPr>
            <w:cnfStyle w:val="001000000000"/>
            <w:tcW w:w="0" w:type="auto"/>
          </w:tcPr>
          <w:p w:rsidR="00BB1619" w:rsidRPr="00ED7B53" w:rsidRDefault="00BB1619" w:rsidP="00ED7B53">
            <w:pPr>
              <w:spacing w:before="0" w:after="0" w:line="240" w:lineRule="auto"/>
              <w:rPr>
                <w:b w:val="0"/>
                <w:bCs w:val="0"/>
                <w:lang w:eastAsia="de-CH"/>
              </w:rPr>
            </w:pPr>
            <w:r w:rsidRPr="00ED7B53">
              <w:rPr>
                <w:lang w:eastAsia="de-CH"/>
              </w:rPr>
              <w:t>ReqUI05</w:t>
            </w:r>
          </w:p>
        </w:tc>
        <w:tc>
          <w:tcPr>
            <w:tcW w:w="0" w:type="auto"/>
          </w:tcPr>
          <w:p w:rsidR="00BB1619" w:rsidRPr="00ED7B53" w:rsidRDefault="00BB1619" w:rsidP="00ED7B53">
            <w:pPr>
              <w:spacing w:before="0" w:after="0" w:line="240" w:lineRule="auto"/>
              <w:cnfStyle w:val="000000010000"/>
              <w:rPr>
                <w:lang w:eastAsia="de-CH"/>
              </w:rPr>
            </w:pPr>
            <w:r w:rsidRPr="00ED7B53">
              <w:rPr>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49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ReqUI08 </w:t>
            </w:r>
          </w:p>
        </w:tc>
        <w:tc>
          <w:tcPr>
            <w:tcW w:w="0" w:type="auto"/>
          </w:tcPr>
          <w:p w:rsidR="00BB1619" w:rsidRPr="00ED7B53" w:rsidRDefault="00BB1619" w:rsidP="005D121A">
            <w:pPr>
              <w:pStyle w:val="Table"/>
              <w:cnfStyle w:val="000000010000"/>
              <w:rPr>
                <w:lang w:eastAsia="de-CH"/>
              </w:rPr>
            </w:pPr>
            <w:r w:rsidRPr="00ED7B53">
              <w:rPr>
                <w:lang w:eastAsia="de-CH"/>
              </w:rPr>
              <w:t>Intro</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143" w:name="Milestones"/>
      <w:bookmarkStart w:id="144" w:name="_Toc225873039"/>
      <w:bookmarkStart w:id="145" w:name="_Toc225873117"/>
      <w:bookmarkEnd w:id="143"/>
      <w:r w:rsidRPr="002D0A71">
        <w:rPr>
          <w:rFonts w:eastAsia="Times New Roman"/>
          <w:lang w:eastAsia="de-CH"/>
        </w:rPr>
        <w:t>Milestones</w:t>
      </w:r>
      <w:bookmarkEnd w:id="144"/>
      <w:bookmarkEnd w:id="145"/>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w:t>
            </w:r>
            <w:r w:rsidRPr="00ED7B53">
              <w:rPr>
                <w:lang w:eastAsia="de-CH"/>
              </w:rPr>
              <w:lastRenderedPageBreak/>
              <w:t xml:space="preserve">Everyone in the team should also have installed and experimented with XNA in order to be ready for 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146" w:name="Task_Assignments_and_Work_Estimation"/>
      <w:bookmarkStart w:id="147" w:name="_Toc225873040"/>
      <w:bookmarkStart w:id="148" w:name="_Toc225873118"/>
      <w:bookmarkEnd w:id="146"/>
      <w:r w:rsidRPr="002D0A71">
        <w:rPr>
          <w:rFonts w:eastAsia="Times New Roman"/>
          <w:lang w:eastAsia="de-CH"/>
        </w:rPr>
        <w:t>Task Assignments and Work Estimation</w:t>
      </w:r>
      <w:bookmarkEnd w:id="147"/>
      <w:bookmarkEnd w:id="148"/>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lastRenderedPageBreak/>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ins w:id="149" w:author="Janick Bernet" w:date="2009-03-25T00:30:00Z"/>
          <w:lang w:eastAsia="de-CH"/>
        </w:rPr>
      </w:pPr>
      <w:bookmarkStart w:id="150" w:name="Development_Timetable"/>
      <w:bookmarkEnd w:id="150"/>
      <w:ins w:id="151" w:author="Janick Bernet" w:date="2009-03-25T00:30:00Z">
        <w:r>
          <w:rPr>
            <w:rFonts w:eastAsia="Times New Roman"/>
            <w:lang w:eastAsia="de-CH"/>
          </w:rPr>
          <w:t>Low Target</w:t>
        </w:r>
      </w:ins>
    </w:p>
    <w:tbl>
      <w:tblPr>
        <w:tblStyle w:val="MediumShading1-Accent6"/>
        <w:tblW w:w="5000" w:type="pct"/>
        <w:tblLook w:val="00A0"/>
      </w:tblPr>
      <w:tblGrid>
        <w:gridCol w:w="1475"/>
        <w:gridCol w:w="3152"/>
        <w:gridCol w:w="1471"/>
        <w:gridCol w:w="2316"/>
      </w:tblGrid>
      <w:tr w:rsidR="00AC1238" w:rsidRPr="00ED7B53" w:rsidTr="00E721FD">
        <w:trPr>
          <w:cnfStyle w:val="100000000000"/>
          <w:ins w:id="152" w:author="Janick Bernet" w:date="2009-03-25T00:30:00Z"/>
        </w:trPr>
        <w:tc>
          <w:tcPr>
            <w:cnfStyle w:val="001000000000"/>
            <w:tcW w:w="0" w:type="auto"/>
          </w:tcPr>
          <w:p w:rsidR="00AC1238" w:rsidRPr="00ED7B53" w:rsidRDefault="00AC1238" w:rsidP="00E721FD">
            <w:pPr>
              <w:pStyle w:val="Table"/>
              <w:rPr>
                <w:ins w:id="153" w:author="Janick Bernet" w:date="2009-03-25T00:30:00Z"/>
                <w:b w:val="0"/>
                <w:bCs w:val="0"/>
                <w:color w:val="FFFFFF"/>
                <w:lang w:eastAsia="de-CH"/>
              </w:rPr>
            </w:pPr>
            <w:ins w:id="154" w:author="Janick Bernet" w:date="2009-03-25T00:30:00Z">
              <w:r w:rsidRPr="00ED7B53">
                <w:rPr>
                  <w:color w:val="FFFFFF"/>
                  <w:lang w:eastAsia="de-CH"/>
                </w:rPr>
                <w:t>ID</w:t>
              </w:r>
            </w:ins>
          </w:p>
        </w:tc>
        <w:tc>
          <w:tcPr>
            <w:tcW w:w="0" w:type="auto"/>
          </w:tcPr>
          <w:p w:rsidR="00AC1238" w:rsidRPr="00ED7B53" w:rsidRDefault="00AC1238" w:rsidP="00E721FD">
            <w:pPr>
              <w:pStyle w:val="Table"/>
              <w:cnfStyle w:val="100000000000"/>
              <w:rPr>
                <w:ins w:id="155" w:author="Janick Bernet" w:date="2009-03-25T00:30:00Z"/>
                <w:b w:val="0"/>
                <w:bCs w:val="0"/>
                <w:color w:val="FFFFFF"/>
                <w:lang w:eastAsia="de-CH"/>
              </w:rPr>
            </w:pPr>
            <w:ins w:id="156" w:author="Janick Bernet" w:date="2009-03-25T00:30:00Z">
              <w:r w:rsidRPr="00ED7B53">
                <w:rPr>
                  <w:color w:val="FFFFFF"/>
                  <w:lang w:eastAsia="de-CH"/>
                </w:rPr>
                <w:t xml:space="preserve">Requirement </w:t>
              </w:r>
            </w:ins>
          </w:p>
        </w:tc>
        <w:tc>
          <w:tcPr>
            <w:tcW w:w="0" w:type="auto"/>
          </w:tcPr>
          <w:p w:rsidR="00AC1238" w:rsidRPr="00ED7B53" w:rsidRDefault="00AC1238" w:rsidP="00E721FD">
            <w:pPr>
              <w:pStyle w:val="Table"/>
              <w:cnfStyle w:val="100000000000"/>
              <w:rPr>
                <w:ins w:id="157" w:author="Janick Bernet" w:date="2009-03-25T00:30:00Z"/>
                <w:b w:val="0"/>
                <w:bCs w:val="0"/>
                <w:color w:val="FFFFFF"/>
                <w:lang w:eastAsia="de-CH"/>
              </w:rPr>
            </w:pPr>
            <w:ins w:id="158" w:author="Janick Bernet" w:date="2009-03-25T00:30:00Z">
              <w:r w:rsidRPr="00ED7B53">
                <w:rPr>
                  <w:color w:val="FFFFFF"/>
                  <w:lang w:eastAsia="de-CH"/>
                </w:rPr>
                <w:t>Assignee</w:t>
              </w:r>
            </w:ins>
          </w:p>
        </w:tc>
        <w:tc>
          <w:tcPr>
            <w:tcW w:w="0" w:type="auto"/>
          </w:tcPr>
          <w:p w:rsidR="00AC1238" w:rsidRPr="00ED7B53" w:rsidRDefault="00AC1238" w:rsidP="00E721FD">
            <w:pPr>
              <w:pStyle w:val="Table"/>
              <w:cnfStyle w:val="100000000000"/>
              <w:rPr>
                <w:ins w:id="159" w:author="Janick Bernet" w:date="2009-03-25T00:30:00Z"/>
                <w:b w:val="0"/>
                <w:bCs w:val="0"/>
                <w:color w:val="FFFFFF"/>
                <w:lang w:eastAsia="de-CH"/>
              </w:rPr>
            </w:pPr>
            <w:ins w:id="160" w:author="Janick Bernet" w:date="2009-03-25T00:30:00Z">
              <w:r w:rsidRPr="00ED7B53">
                <w:rPr>
                  <w:color w:val="FFFFFF"/>
                  <w:lang w:eastAsia="de-CH"/>
                </w:rPr>
                <w:t xml:space="preserve">Work Estimate </w:t>
              </w:r>
            </w:ins>
          </w:p>
        </w:tc>
      </w:tr>
      <w:tr w:rsidR="00AC1238" w:rsidRPr="00ED7B53" w:rsidTr="00E721FD">
        <w:trPr>
          <w:cnfStyle w:val="000000100000"/>
          <w:ins w:id="161" w:author="Janick Bernet" w:date="2009-03-25T00:30:00Z"/>
        </w:trPr>
        <w:tc>
          <w:tcPr>
            <w:cnfStyle w:val="001000000000"/>
            <w:tcW w:w="877" w:type="pct"/>
          </w:tcPr>
          <w:p w:rsidR="00AC1238" w:rsidRPr="00ED7B53" w:rsidRDefault="00AC1238" w:rsidP="00E721FD">
            <w:pPr>
              <w:pStyle w:val="Table"/>
              <w:rPr>
                <w:ins w:id="162" w:author="Janick Bernet" w:date="2009-03-25T00:30:00Z"/>
                <w:b w:val="0"/>
                <w:bCs w:val="0"/>
                <w:lang w:eastAsia="de-CH"/>
              </w:rPr>
            </w:pPr>
            <w:ins w:id="163" w:author="Janick Bernet" w:date="2009-03-25T00:30:00Z">
              <w:r w:rsidRPr="00ED7B53">
                <w:rPr>
                  <w:lang w:eastAsia="de-CH"/>
                </w:rPr>
                <w:t xml:space="preserve">ReqL03 </w:t>
              </w:r>
            </w:ins>
          </w:p>
        </w:tc>
        <w:tc>
          <w:tcPr>
            <w:tcW w:w="1873" w:type="pct"/>
          </w:tcPr>
          <w:p w:rsidR="00AC1238" w:rsidRPr="00ED7B53" w:rsidRDefault="00AC1238" w:rsidP="00E721FD">
            <w:pPr>
              <w:pStyle w:val="Table"/>
              <w:cnfStyle w:val="000000100000"/>
              <w:rPr>
                <w:ins w:id="164" w:author="Janick Bernet" w:date="2009-03-25T00:30:00Z"/>
                <w:lang w:eastAsia="de-CH"/>
              </w:rPr>
            </w:pPr>
            <w:ins w:id="165" w:author="Janick Bernet" w:date="2009-03-25T00:30:00Z">
              <w:r w:rsidRPr="00ED7B53">
                <w:rPr>
                  <w:lang w:eastAsia="de-CH"/>
                </w:rPr>
                <w:t xml:space="preserve">Polished Lava Effect </w:t>
              </w:r>
            </w:ins>
          </w:p>
        </w:tc>
        <w:tc>
          <w:tcPr>
            <w:tcW w:w="874" w:type="pct"/>
          </w:tcPr>
          <w:p w:rsidR="00AC1238" w:rsidRPr="00ED7B53" w:rsidRDefault="00AC1238" w:rsidP="00E721FD">
            <w:pPr>
              <w:pStyle w:val="Table"/>
              <w:cnfStyle w:val="000000100000"/>
              <w:rPr>
                <w:ins w:id="166" w:author="Janick Bernet" w:date="2009-03-25T00:30:00Z"/>
                <w:lang w:eastAsia="de-CH"/>
              </w:rPr>
            </w:pPr>
            <w:ins w:id="167" w:author="Janick Bernet" w:date="2009-03-25T00:31:00Z">
              <w:r>
                <w:rPr>
                  <w:lang w:eastAsia="de-CH"/>
                </w:rPr>
                <w:t>dpk</w:t>
              </w:r>
            </w:ins>
            <w:ins w:id="168" w:author="Janick Bernet" w:date="2009-03-25T00:30:00Z">
              <w:r w:rsidRPr="00ED7B53">
                <w:rPr>
                  <w:lang w:eastAsia="de-CH"/>
                </w:rPr>
                <w:t xml:space="preserve"> </w:t>
              </w:r>
            </w:ins>
          </w:p>
        </w:tc>
        <w:tc>
          <w:tcPr>
            <w:tcW w:w="0" w:type="auto"/>
          </w:tcPr>
          <w:p w:rsidR="00AC1238" w:rsidRPr="00ED7B53" w:rsidRDefault="00AC1238" w:rsidP="00E721FD">
            <w:pPr>
              <w:pStyle w:val="Table"/>
              <w:cnfStyle w:val="000000100000"/>
              <w:rPr>
                <w:ins w:id="169" w:author="Janick Bernet" w:date="2009-03-25T00:30:00Z"/>
                <w:lang w:eastAsia="de-CH"/>
              </w:rPr>
            </w:pPr>
          </w:p>
        </w:tc>
      </w:tr>
      <w:tr w:rsidR="00AC1238" w:rsidRPr="00ED7B53" w:rsidTr="00E721FD">
        <w:trPr>
          <w:cnfStyle w:val="000000010000"/>
          <w:ins w:id="170" w:author="Janick Bernet" w:date="2009-03-25T00:30:00Z"/>
        </w:trPr>
        <w:tc>
          <w:tcPr>
            <w:cnfStyle w:val="001000000000"/>
            <w:tcW w:w="0" w:type="auto"/>
          </w:tcPr>
          <w:p w:rsidR="00AC1238" w:rsidRPr="00ED7B53" w:rsidRDefault="00AC1238" w:rsidP="00E721FD">
            <w:pPr>
              <w:pStyle w:val="Table"/>
              <w:rPr>
                <w:ins w:id="171" w:author="Janick Bernet" w:date="2009-03-25T00:30:00Z"/>
                <w:b w:val="0"/>
                <w:bCs w:val="0"/>
                <w:lang w:eastAsia="de-CH"/>
              </w:rPr>
            </w:pPr>
            <w:ins w:id="172" w:author="Janick Bernet" w:date="2009-03-25T00:30:00Z">
              <w:r w:rsidRPr="00ED7B53">
                <w:rPr>
                  <w:lang w:eastAsia="de-CH"/>
                </w:rPr>
                <w:t xml:space="preserve">ReqPi03 </w:t>
              </w:r>
            </w:ins>
          </w:p>
        </w:tc>
        <w:tc>
          <w:tcPr>
            <w:tcW w:w="0" w:type="auto"/>
          </w:tcPr>
          <w:p w:rsidR="00AC1238" w:rsidRPr="00ED7B53" w:rsidRDefault="00AC1238" w:rsidP="00E721FD">
            <w:pPr>
              <w:pStyle w:val="Table"/>
              <w:cnfStyle w:val="000000010000"/>
              <w:rPr>
                <w:ins w:id="173" w:author="Janick Bernet" w:date="2009-03-25T00:30:00Z"/>
                <w:lang w:eastAsia="de-CH"/>
              </w:rPr>
            </w:pPr>
            <w:ins w:id="174" w:author="Janick Bernet" w:date="2009-03-25T00:30:00Z">
              <w:r w:rsidRPr="00ED7B53">
                <w:rPr>
                  <w:lang w:eastAsia="de-CH"/>
                </w:rPr>
                <w:t xml:space="preserve">Sophisticated Pillar Rendering </w:t>
              </w:r>
            </w:ins>
          </w:p>
        </w:tc>
        <w:tc>
          <w:tcPr>
            <w:tcW w:w="0" w:type="auto"/>
          </w:tcPr>
          <w:p w:rsidR="00AC1238" w:rsidRPr="00ED7B53" w:rsidRDefault="00AC1238" w:rsidP="00E721FD">
            <w:pPr>
              <w:pStyle w:val="Table"/>
              <w:cnfStyle w:val="000000010000"/>
              <w:rPr>
                <w:ins w:id="175" w:author="Janick Bernet" w:date="2009-03-25T00:30:00Z"/>
                <w:lang w:eastAsia="de-CH"/>
              </w:rPr>
            </w:pPr>
            <w:ins w:id="176" w:author="Janick Bernet" w:date="2009-03-25T00:31:00Z">
              <w:r>
                <w:rPr>
                  <w:lang w:eastAsia="de-CH"/>
                </w:rPr>
                <w:t>dpk</w:t>
              </w:r>
            </w:ins>
          </w:p>
        </w:tc>
        <w:tc>
          <w:tcPr>
            <w:tcW w:w="0" w:type="auto"/>
          </w:tcPr>
          <w:p w:rsidR="00AC1238" w:rsidRPr="00ED7B53" w:rsidRDefault="00AC1238" w:rsidP="00E721FD">
            <w:pPr>
              <w:pStyle w:val="Table"/>
              <w:cnfStyle w:val="000000010000"/>
              <w:rPr>
                <w:ins w:id="177" w:author="Janick Bernet" w:date="2009-03-25T00:30:00Z"/>
                <w:lang w:eastAsia="de-CH"/>
              </w:rPr>
            </w:pPr>
          </w:p>
        </w:tc>
      </w:tr>
      <w:tr w:rsidR="00AC1238" w:rsidRPr="00ED7B53" w:rsidTr="00E721FD">
        <w:trPr>
          <w:cnfStyle w:val="000000100000"/>
          <w:ins w:id="178" w:author="Janick Bernet" w:date="2009-03-25T00:30:00Z"/>
        </w:trPr>
        <w:tc>
          <w:tcPr>
            <w:cnfStyle w:val="001000000000"/>
            <w:tcW w:w="0" w:type="auto"/>
          </w:tcPr>
          <w:p w:rsidR="00AC1238" w:rsidRPr="00ED7B53" w:rsidRDefault="00AC1238" w:rsidP="00E721FD">
            <w:pPr>
              <w:pStyle w:val="Table"/>
              <w:rPr>
                <w:ins w:id="179" w:author="Janick Bernet" w:date="2009-03-25T00:30:00Z"/>
                <w:b w:val="0"/>
                <w:bCs w:val="0"/>
                <w:lang w:eastAsia="de-CH"/>
              </w:rPr>
            </w:pPr>
            <w:ins w:id="180" w:author="Janick Bernet" w:date="2009-03-25T00:30:00Z">
              <w:r w:rsidRPr="00ED7B53">
                <w:rPr>
                  <w:lang w:eastAsia="de-CH"/>
                </w:rPr>
                <w:t xml:space="preserve">ReqI03 </w:t>
              </w:r>
            </w:ins>
          </w:p>
        </w:tc>
        <w:tc>
          <w:tcPr>
            <w:tcW w:w="0" w:type="auto"/>
          </w:tcPr>
          <w:p w:rsidR="00AC1238" w:rsidRPr="00ED7B53" w:rsidRDefault="00AC1238" w:rsidP="00E721FD">
            <w:pPr>
              <w:pStyle w:val="Table"/>
              <w:cnfStyle w:val="000000100000"/>
              <w:rPr>
                <w:ins w:id="181" w:author="Janick Bernet" w:date="2009-03-25T00:30:00Z"/>
                <w:lang w:eastAsia="de-CH"/>
              </w:rPr>
            </w:pPr>
            <w:ins w:id="182" w:author="Janick Bernet" w:date="2009-03-25T00:30:00Z">
              <w:r w:rsidRPr="00ED7B53">
                <w:rPr>
                  <w:lang w:eastAsia="de-CH"/>
                </w:rPr>
                <w:t xml:space="preserve">Sophisticated Island Rendering </w:t>
              </w:r>
            </w:ins>
          </w:p>
        </w:tc>
        <w:tc>
          <w:tcPr>
            <w:tcW w:w="0" w:type="auto"/>
          </w:tcPr>
          <w:p w:rsidR="00AC1238" w:rsidRPr="00ED7B53" w:rsidRDefault="00AC1238" w:rsidP="00E721FD">
            <w:pPr>
              <w:pStyle w:val="Table"/>
              <w:cnfStyle w:val="000000100000"/>
              <w:rPr>
                <w:ins w:id="183" w:author="Janick Bernet" w:date="2009-03-25T00:30:00Z"/>
                <w:lang w:eastAsia="de-CH"/>
              </w:rPr>
            </w:pPr>
            <w:ins w:id="184" w:author="Janick Bernet" w:date="2009-03-25T00:31:00Z">
              <w:r>
                <w:rPr>
                  <w:lang w:eastAsia="de-CH"/>
                </w:rPr>
                <w:t>dpk</w:t>
              </w:r>
            </w:ins>
          </w:p>
        </w:tc>
        <w:tc>
          <w:tcPr>
            <w:tcW w:w="0" w:type="auto"/>
          </w:tcPr>
          <w:p w:rsidR="00AC1238" w:rsidRPr="00ED7B53" w:rsidRDefault="00AC1238" w:rsidP="00E721FD">
            <w:pPr>
              <w:pStyle w:val="Table"/>
              <w:cnfStyle w:val="000000100000"/>
              <w:rPr>
                <w:ins w:id="185" w:author="Janick Bernet" w:date="2009-03-25T00:30:00Z"/>
                <w:lang w:eastAsia="de-CH"/>
              </w:rPr>
            </w:pPr>
          </w:p>
        </w:tc>
      </w:tr>
      <w:tr w:rsidR="00AC1238" w:rsidRPr="00ED7B53" w:rsidTr="00E721FD">
        <w:trPr>
          <w:cnfStyle w:val="000000010000"/>
          <w:ins w:id="186" w:author="Janick Bernet" w:date="2009-03-25T00:30:00Z"/>
        </w:trPr>
        <w:tc>
          <w:tcPr>
            <w:cnfStyle w:val="001000000000"/>
            <w:tcW w:w="0" w:type="auto"/>
          </w:tcPr>
          <w:p w:rsidR="00AC1238" w:rsidRPr="00ED7B53" w:rsidRDefault="00AC1238" w:rsidP="00E721FD">
            <w:pPr>
              <w:pStyle w:val="Table"/>
              <w:rPr>
                <w:ins w:id="187" w:author="Janick Bernet" w:date="2009-03-25T00:30:00Z"/>
                <w:b w:val="0"/>
                <w:bCs w:val="0"/>
                <w:lang w:eastAsia="de-CH"/>
              </w:rPr>
            </w:pPr>
            <w:ins w:id="188" w:author="Janick Bernet" w:date="2009-03-25T00:30:00Z">
              <w:r w:rsidRPr="00ED7B53">
                <w:rPr>
                  <w:lang w:eastAsia="de-CH"/>
                </w:rPr>
                <w:t xml:space="preserve">ReqP03 </w:t>
              </w:r>
            </w:ins>
          </w:p>
        </w:tc>
        <w:tc>
          <w:tcPr>
            <w:tcW w:w="0" w:type="auto"/>
          </w:tcPr>
          <w:p w:rsidR="00AC1238" w:rsidRPr="00ED7B53" w:rsidRDefault="00AC1238" w:rsidP="00AC1238">
            <w:pPr>
              <w:pStyle w:val="Table"/>
              <w:cnfStyle w:val="000000010000"/>
              <w:rPr>
                <w:ins w:id="189" w:author="Janick Bernet" w:date="2009-03-25T00:30:00Z"/>
                <w:lang w:eastAsia="de-CH"/>
              </w:rPr>
            </w:pPr>
            <w:ins w:id="190" w:author="Janick Bernet" w:date="2009-03-25T00:30:00Z">
              <w:r w:rsidRPr="00ED7B53">
                <w:rPr>
                  <w:lang w:eastAsia="de-CH"/>
                </w:rPr>
                <w:t xml:space="preserve">Sophisticated Player Model </w:t>
              </w:r>
              <w:r>
                <w:rPr>
                  <w:lang w:eastAsia="de-CH"/>
                </w:rPr>
                <w:t xml:space="preserve"> </w:t>
              </w:r>
            </w:ins>
          </w:p>
        </w:tc>
        <w:tc>
          <w:tcPr>
            <w:tcW w:w="0" w:type="auto"/>
          </w:tcPr>
          <w:p w:rsidR="00AC1238" w:rsidRPr="00ED7B53" w:rsidRDefault="00AC1238" w:rsidP="00E721FD">
            <w:pPr>
              <w:pStyle w:val="Table"/>
              <w:cnfStyle w:val="000000010000"/>
              <w:rPr>
                <w:ins w:id="191" w:author="Janick Bernet" w:date="2009-03-25T00:30:00Z"/>
                <w:lang w:eastAsia="de-CH"/>
              </w:rPr>
            </w:pPr>
          </w:p>
        </w:tc>
        <w:tc>
          <w:tcPr>
            <w:tcW w:w="0" w:type="auto"/>
          </w:tcPr>
          <w:p w:rsidR="00AC1238" w:rsidRPr="00ED7B53" w:rsidRDefault="00AC1238" w:rsidP="00E721FD">
            <w:pPr>
              <w:pStyle w:val="Table"/>
              <w:cnfStyle w:val="000000010000"/>
              <w:rPr>
                <w:ins w:id="192" w:author="Janick Bernet" w:date="2009-03-25T00:30:00Z"/>
                <w:lang w:eastAsia="de-CH"/>
              </w:rPr>
            </w:pPr>
          </w:p>
        </w:tc>
      </w:tr>
      <w:tr w:rsidR="00AC1238" w:rsidRPr="00ED7B53" w:rsidTr="00E721FD">
        <w:trPr>
          <w:cnfStyle w:val="000000100000"/>
          <w:ins w:id="193" w:author="Janick Bernet" w:date="2009-03-25T00:30:00Z"/>
        </w:trPr>
        <w:tc>
          <w:tcPr>
            <w:cnfStyle w:val="001000000000"/>
            <w:tcW w:w="0" w:type="auto"/>
          </w:tcPr>
          <w:p w:rsidR="00AC1238" w:rsidRPr="00ED7B53" w:rsidRDefault="00AC1238" w:rsidP="00E721FD">
            <w:pPr>
              <w:pStyle w:val="Table"/>
              <w:rPr>
                <w:ins w:id="194" w:author="Janick Bernet" w:date="2009-03-25T00:30:00Z"/>
                <w:b w:val="0"/>
                <w:bCs w:val="0"/>
                <w:lang w:eastAsia="de-CH"/>
              </w:rPr>
            </w:pPr>
            <w:ins w:id="195" w:author="Janick Bernet" w:date="2009-03-25T00:30:00Z">
              <w:r w:rsidRPr="00ED7B53">
                <w:rPr>
                  <w:lang w:eastAsia="de-CH"/>
                </w:rPr>
                <w:t>ReqUI04</w:t>
              </w:r>
            </w:ins>
          </w:p>
        </w:tc>
        <w:tc>
          <w:tcPr>
            <w:tcW w:w="0" w:type="auto"/>
          </w:tcPr>
          <w:p w:rsidR="00AC1238" w:rsidRPr="00ED7B53" w:rsidRDefault="00AC1238" w:rsidP="00E721FD">
            <w:pPr>
              <w:pStyle w:val="Table"/>
              <w:cnfStyle w:val="000000100000"/>
              <w:rPr>
                <w:ins w:id="196" w:author="Janick Bernet" w:date="2009-03-25T00:30:00Z"/>
                <w:lang w:eastAsia="de-CH"/>
              </w:rPr>
            </w:pPr>
            <w:ins w:id="197" w:author="Janick Bernet" w:date="2009-03-25T00:30:00Z">
              <w:r w:rsidRPr="00ED7B53">
                <w:rPr>
                  <w:lang w:eastAsia="de-CH"/>
                </w:rPr>
                <w:t>Player Selection</w:t>
              </w:r>
            </w:ins>
          </w:p>
        </w:tc>
        <w:tc>
          <w:tcPr>
            <w:tcW w:w="0" w:type="auto"/>
          </w:tcPr>
          <w:p w:rsidR="00AC1238" w:rsidRPr="00ED7B53" w:rsidRDefault="00AC1238" w:rsidP="00E721FD">
            <w:pPr>
              <w:pStyle w:val="Table"/>
              <w:cnfStyle w:val="000000100000"/>
              <w:rPr>
                <w:ins w:id="198" w:author="Janick Bernet" w:date="2009-03-25T00:30:00Z"/>
                <w:lang w:eastAsia="de-CH"/>
              </w:rPr>
            </w:pPr>
            <w:ins w:id="199" w:author="Janick Bernet" w:date="2009-03-25T00:31:00Z">
              <w:r>
                <w:rPr>
                  <w:lang w:eastAsia="de-CH"/>
                </w:rPr>
                <w:t>jab</w:t>
              </w:r>
            </w:ins>
          </w:p>
        </w:tc>
        <w:tc>
          <w:tcPr>
            <w:tcW w:w="0" w:type="auto"/>
          </w:tcPr>
          <w:p w:rsidR="00AC1238" w:rsidRPr="00ED7B53" w:rsidRDefault="00AC1238" w:rsidP="00E721FD">
            <w:pPr>
              <w:pStyle w:val="Table"/>
              <w:cnfStyle w:val="000000100000"/>
              <w:rPr>
                <w:ins w:id="200" w:author="Janick Bernet" w:date="2009-03-25T00:30:00Z"/>
                <w:lang w:eastAsia="de-CH"/>
              </w:rPr>
            </w:pPr>
            <w:ins w:id="201" w:author="Janick Bernet" w:date="2009-03-25T00:32:00Z">
              <w:r>
                <w:rPr>
                  <w:lang w:eastAsia="de-CH"/>
                </w:rPr>
                <w:t>3h</w:t>
              </w:r>
            </w:ins>
            <w:ins w:id="202" w:author="Janick Bernet" w:date="2009-03-25T00:30:00Z">
              <w:r w:rsidRPr="00ED7B53">
                <w:rPr>
                  <w:lang w:eastAsia="de-CH"/>
                </w:rPr>
                <w:t xml:space="preserve"> </w:t>
              </w:r>
            </w:ins>
          </w:p>
        </w:tc>
      </w:tr>
      <w:tr w:rsidR="00AC1238" w:rsidRPr="00ED7B53" w:rsidTr="00E721FD">
        <w:trPr>
          <w:cnfStyle w:val="000000010000"/>
          <w:ins w:id="203" w:author="Janick Bernet" w:date="2009-03-25T00:30:00Z"/>
        </w:trPr>
        <w:tc>
          <w:tcPr>
            <w:cnfStyle w:val="001000000000"/>
            <w:tcW w:w="0" w:type="auto"/>
          </w:tcPr>
          <w:p w:rsidR="00AC1238" w:rsidRPr="00ED7B53" w:rsidRDefault="00AC1238" w:rsidP="00E721FD">
            <w:pPr>
              <w:pStyle w:val="Table"/>
              <w:rPr>
                <w:ins w:id="204" w:author="Janick Bernet" w:date="2009-03-25T00:30:00Z"/>
                <w:b w:val="0"/>
                <w:bCs w:val="0"/>
                <w:lang w:eastAsia="de-CH"/>
              </w:rPr>
            </w:pPr>
            <w:ins w:id="205" w:author="Janick Bernet" w:date="2009-03-25T00:30:00Z">
              <w:r w:rsidRPr="00ED7B53">
                <w:rPr>
                  <w:lang w:eastAsia="de-CH"/>
                </w:rPr>
                <w:t>ReqUI07</w:t>
              </w:r>
            </w:ins>
          </w:p>
        </w:tc>
        <w:tc>
          <w:tcPr>
            <w:tcW w:w="0" w:type="auto"/>
          </w:tcPr>
          <w:p w:rsidR="00AC1238" w:rsidRPr="00ED7B53" w:rsidRDefault="00AC1238" w:rsidP="00E721FD">
            <w:pPr>
              <w:pStyle w:val="Table"/>
              <w:cnfStyle w:val="000000010000"/>
              <w:rPr>
                <w:ins w:id="206" w:author="Janick Bernet" w:date="2009-03-25T00:30:00Z"/>
                <w:lang w:eastAsia="de-CH"/>
              </w:rPr>
            </w:pPr>
            <w:ins w:id="207" w:author="Janick Bernet" w:date="2009-03-25T00:30:00Z">
              <w:r w:rsidRPr="00ED7B53">
                <w:rPr>
                  <w:lang w:eastAsia="de-CH"/>
                </w:rPr>
                <w:t>Fancy HUD</w:t>
              </w:r>
            </w:ins>
          </w:p>
        </w:tc>
        <w:tc>
          <w:tcPr>
            <w:tcW w:w="0" w:type="auto"/>
          </w:tcPr>
          <w:p w:rsidR="00AC1238" w:rsidRPr="00ED7B53" w:rsidRDefault="00AC1238" w:rsidP="00E721FD">
            <w:pPr>
              <w:pStyle w:val="Table"/>
              <w:cnfStyle w:val="000000010000"/>
              <w:rPr>
                <w:ins w:id="208" w:author="Janick Bernet" w:date="2009-03-25T00:30:00Z"/>
                <w:lang w:eastAsia="de-CH"/>
              </w:rPr>
            </w:pPr>
            <w:ins w:id="209" w:author="Janick Bernet" w:date="2009-03-25T00:30:00Z">
              <w:r w:rsidRPr="00ED7B53">
                <w:rPr>
                  <w:lang w:eastAsia="de-CH"/>
                </w:rPr>
                <w:t xml:space="preserve">jab </w:t>
              </w:r>
            </w:ins>
          </w:p>
        </w:tc>
        <w:tc>
          <w:tcPr>
            <w:tcW w:w="0" w:type="auto"/>
          </w:tcPr>
          <w:p w:rsidR="00AC1238" w:rsidRPr="00ED7B53" w:rsidRDefault="00AC1238" w:rsidP="00E721FD">
            <w:pPr>
              <w:pStyle w:val="Table"/>
              <w:cnfStyle w:val="000000010000"/>
              <w:rPr>
                <w:ins w:id="210" w:author="Janick Bernet" w:date="2009-03-25T00:30:00Z"/>
                <w:lang w:eastAsia="de-CH"/>
              </w:rPr>
            </w:pPr>
            <w:ins w:id="211" w:author="Janick Bernet" w:date="2009-03-25T00:32:00Z">
              <w:r>
                <w:rPr>
                  <w:lang w:eastAsia="de-CH"/>
                </w:rPr>
                <w:t>3h</w:t>
              </w:r>
            </w:ins>
          </w:p>
        </w:tc>
      </w:tr>
      <w:tr w:rsidR="00AC1238" w:rsidRPr="00ED7B53" w:rsidTr="00E721FD">
        <w:trPr>
          <w:cnfStyle w:val="000000100000"/>
          <w:ins w:id="212" w:author="Janick Bernet" w:date="2009-03-25T00:30:00Z"/>
        </w:trPr>
        <w:tc>
          <w:tcPr>
            <w:cnfStyle w:val="001000000000"/>
            <w:tcW w:w="0" w:type="auto"/>
          </w:tcPr>
          <w:p w:rsidR="00AC1238" w:rsidRPr="00ED7B53" w:rsidRDefault="00AC1238" w:rsidP="00E721FD">
            <w:pPr>
              <w:pStyle w:val="Table"/>
              <w:rPr>
                <w:ins w:id="213" w:author="Janick Bernet" w:date="2009-03-25T00:30:00Z"/>
                <w:b w:val="0"/>
                <w:bCs w:val="0"/>
                <w:lang w:eastAsia="de-CH"/>
              </w:rPr>
            </w:pPr>
            <w:ins w:id="214" w:author="Janick Bernet" w:date="2009-03-25T00:30:00Z">
              <w:r>
                <w:rPr>
                  <w:lang w:eastAsia="de-CH"/>
                </w:rPr>
                <w:t>ReqI14</w:t>
              </w:r>
            </w:ins>
          </w:p>
        </w:tc>
        <w:tc>
          <w:tcPr>
            <w:tcW w:w="0" w:type="auto"/>
          </w:tcPr>
          <w:p w:rsidR="00AC1238" w:rsidRPr="00ED7B53" w:rsidRDefault="00AC1238" w:rsidP="00E721FD">
            <w:pPr>
              <w:pStyle w:val="Table"/>
              <w:cnfStyle w:val="000000100000"/>
              <w:rPr>
                <w:ins w:id="215" w:author="Janick Bernet" w:date="2009-03-25T00:30:00Z"/>
                <w:lang w:eastAsia="de-CH"/>
              </w:rPr>
            </w:pPr>
            <w:ins w:id="216" w:author="Janick Bernet" w:date="2009-03-25T00:30:00Z">
              <w:r>
                <w:rPr>
                  <w:lang w:eastAsia="de-CH"/>
                </w:rPr>
                <w:t>Island Health Indication</w:t>
              </w:r>
            </w:ins>
          </w:p>
        </w:tc>
        <w:tc>
          <w:tcPr>
            <w:tcW w:w="0" w:type="auto"/>
          </w:tcPr>
          <w:p w:rsidR="00AC1238" w:rsidRPr="00ED7B53" w:rsidRDefault="00AC1238" w:rsidP="00E721FD">
            <w:pPr>
              <w:pStyle w:val="Table"/>
              <w:cnfStyle w:val="000000100000"/>
              <w:rPr>
                <w:ins w:id="217" w:author="Janick Bernet" w:date="2009-03-25T00:30:00Z"/>
                <w:lang w:eastAsia="de-CH"/>
              </w:rPr>
            </w:pPr>
            <w:ins w:id="218" w:author="Janick Bernet" w:date="2009-03-25T00:30:00Z">
              <w:r w:rsidRPr="00ED7B53">
                <w:rPr>
                  <w:lang w:eastAsia="de-CH"/>
                </w:rPr>
                <w:t xml:space="preserve">cob </w:t>
              </w:r>
            </w:ins>
          </w:p>
        </w:tc>
        <w:tc>
          <w:tcPr>
            <w:tcW w:w="0" w:type="auto"/>
          </w:tcPr>
          <w:p w:rsidR="00AC1238" w:rsidRPr="00ED7B53" w:rsidRDefault="00AC1238" w:rsidP="00E721FD">
            <w:pPr>
              <w:pStyle w:val="Table"/>
              <w:cnfStyle w:val="000000100000"/>
              <w:rPr>
                <w:ins w:id="219" w:author="Janick Bernet" w:date="2009-03-25T00:30:00Z"/>
                <w:lang w:eastAsia="de-CH"/>
              </w:rPr>
            </w:pPr>
          </w:p>
        </w:tc>
      </w:tr>
      <w:tr w:rsidR="00AC1238" w:rsidRPr="00ED7B53" w:rsidTr="00E721FD">
        <w:trPr>
          <w:cnfStyle w:val="000000010000"/>
          <w:ins w:id="220" w:author="Janick Bernet" w:date="2009-03-25T00:30:00Z"/>
        </w:trPr>
        <w:tc>
          <w:tcPr>
            <w:cnfStyle w:val="001000000000"/>
            <w:tcW w:w="0" w:type="auto"/>
          </w:tcPr>
          <w:p w:rsidR="00AC1238" w:rsidRPr="00ED7B53" w:rsidRDefault="00AC1238" w:rsidP="00E721FD">
            <w:pPr>
              <w:pStyle w:val="Table"/>
              <w:rPr>
                <w:ins w:id="221" w:author="Janick Bernet" w:date="2009-03-25T00:30:00Z"/>
                <w:b w:val="0"/>
                <w:bCs w:val="0"/>
                <w:lang w:eastAsia="de-CH"/>
              </w:rPr>
            </w:pPr>
            <w:ins w:id="222" w:author="Janick Bernet" w:date="2009-03-25T00:30:00Z">
              <w:r>
                <w:rPr>
                  <w:lang w:eastAsia="de-CH"/>
                </w:rPr>
                <w:t>ReqP21</w:t>
              </w:r>
            </w:ins>
          </w:p>
        </w:tc>
        <w:tc>
          <w:tcPr>
            <w:tcW w:w="0" w:type="auto"/>
          </w:tcPr>
          <w:p w:rsidR="00AC1238" w:rsidRPr="00ED7B53" w:rsidRDefault="00AC1238" w:rsidP="00E721FD">
            <w:pPr>
              <w:pStyle w:val="Table"/>
              <w:cnfStyle w:val="000000010000"/>
              <w:rPr>
                <w:ins w:id="223" w:author="Janick Bernet" w:date="2009-03-25T00:30:00Z"/>
                <w:lang w:eastAsia="de-CH"/>
              </w:rPr>
            </w:pPr>
            <w:ins w:id="224" w:author="Janick Bernet" w:date="2009-03-25T00:30:00Z">
              <w:r>
                <w:rPr>
                  <w:lang w:eastAsia="de-CH"/>
                </w:rPr>
                <w:t>Slow Indication</w:t>
              </w:r>
            </w:ins>
          </w:p>
        </w:tc>
        <w:tc>
          <w:tcPr>
            <w:tcW w:w="0" w:type="auto"/>
          </w:tcPr>
          <w:p w:rsidR="00AC1238" w:rsidRPr="00ED7B53" w:rsidRDefault="00AC1238" w:rsidP="00E721FD">
            <w:pPr>
              <w:pStyle w:val="Table"/>
              <w:cnfStyle w:val="000000010000"/>
              <w:rPr>
                <w:ins w:id="225" w:author="Janick Bernet" w:date="2009-03-25T00:30:00Z"/>
                <w:lang w:eastAsia="de-CH"/>
              </w:rPr>
            </w:pPr>
            <w:ins w:id="226" w:author="Janick Bernet" w:date="2009-03-25T00:31:00Z">
              <w:r w:rsidRPr="00ED7B53">
                <w:rPr>
                  <w:lang w:eastAsia="de-CH"/>
                </w:rPr>
                <w:t>cob</w:t>
              </w:r>
            </w:ins>
          </w:p>
        </w:tc>
        <w:tc>
          <w:tcPr>
            <w:tcW w:w="0" w:type="auto"/>
          </w:tcPr>
          <w:p w:rsidR="00AC1238" w:rsidRPr="00ED7B53" w:rsidRDefault="00AC1238" w:rsidP="00E721FD">
            <w:pPr>
              <w:pStyle w:val="Table"/>
              <w:cnfStyle w:val="000000010000"/>
              <w:rPr>
                <w:ins w:id="227" w:author="Janick Bernet" w:date="2009-03-25T00:30:00Z"/>
                <w:lang w:eastAsia="de-CH"/>
              </w:rPr>
            </w:pPr>
          </w:p>
        </w:tc>
      </w:tr>
      <w:tr w:rsidR="00AC1238" w:rsidRPr="00ED7B53" w:rsidTr="00E721FD">
        <w:trPr>
          <w:cnfStyle w:val="000000100000"/>
          <w:ins w:id="228" w:author="Janick Bernet" w:date="2009-03-25T00:30:00Z"/>
        </w:trPr>
        <w:tc>
          <w:tcPr>
            <w:cnfStyle w:val="001000000000"/>
            <w:tcW w:w="0" w:type="auto"/>
          </w:tcPr>
          <w:p w:rsidR="00AC1238" w:rsidRPr="00ED7B53" w:rsidRDefault="00AC1238" w:rsidP="00E721FD">
            <w:pPr>
              <w:pStyle w:val="Table"/>
              <w:rPr>
                <w:ins w:id="229" w:author="Janick Bernet" w:date="2009-03-25T00:30:00Z"/>
                <w:b w:val="0"/>
                <w:bCs w:val="0"/>
                <w:lang w:eastAsia="de-CH"/>
              </w:rPr>
            </w:pPr>
            <w:ins w:id="230" w:author="Janick Bernet" w:date="2009-03-25T00:30:00Z">
              <w:r w:rsidRPr="00ED7B53">
                <w:rPr>
                  <w:lang w:eastAsia="de-CH"/>
                </w:rPr>
                <w:t xml:space="preserve">ReqP04 </w:t>
              </w:r>
            </w:ins>
          </w:p>
        </w:tc>
        <w:tc>
          <w:tcPr>
            <w:tcW w:w="0" w:type="auto"/>
          </w:tcPr>
          <w:p w:rsidR="00AC1238" w:rsidRPr="00ED7B53" w:rsidRDefault="00AC1238" w:rsidP="00E721FD">
            <w:pPr>
              <w:pStyle w:val="Table"/>
              <w:cnfStyle w:val="000000100000"/>
              <w:rPr>
                <w:ins w:id="231" w:author="Janick Bernet" w:date="2009-03-25T00:30:00Z"/>
                <w:lang w:eastAsia="de-CH"/>
              </w:rPr>
            </w:pPr>
            <w:ins w:id="232" w:author="Janick Bernet" w:date="2009-03-25T00:30:00Z">
              <w:r w:rsidRPr="00ED7B53">
                <w:rPr>
                  <w:lang w:eastAsia="de-CH"/>
                </w:rPr>
                <w:t xml:space="preserve">Island Attraction </w:t>
              </w:r>
            </w:ins>
          </w:p>
        </w:tc>
        <w:tc>
          <w:tcPr>
            <w:tcW w:w="0" w:type="auto"/>
          </w:tcPr>
          <w:p w:rsidR="00AC1238" w:rsidRPr="00ED7B53" w:rsidRDefault="00AC1238" w:rsidP="00E721FD">
            <w:pPr>
              <w:pStyle w:val="Table"/>
              <w:cnfStyle w:val="000000100000"/>
              <w:rPr>
                <w:ins w:id="233" w:author="Janick Bernet" w:date="2009-03-25T00:30:00Z"/>
                <w:lang w:eastAsia="de-CH"/>
              </w:rPr>
            </w:pPr>
            <w:ins w:id="234" w:author="Janick Bernet" w:date="2009-03-25T00:30:00Z">
              <w:r w:rsidRPr="00ED7B53">
                <w:rPr>
                  <w:lang w:eastAsia="de-CH"/>
                </w:rPr>
                <w:t xml:space="preserve">jab </w:t>
              </w:r>
            </w:ins>
          </w:p>
        </w:tc>
        <w:tc>
          <w:tcPr>
            <w:tcW w:w="0" w:type="auto"/>
          </w:tcPr>
          <w:p w:rsidR="00AC1238" w:rsidRPr="00ED7B53" w:rsidRDefault="00AC1238" w:rsidP="00E721FD">
            <w:pPr>
              <w:pStyle w:val="Table"/>
              <w:cnfStyle w:val="000000100000"/>
              <w:rPr>
                <w:ins w:id="235" w:author="Janick Bernet" w:date="2009-03-25T00:30:00Z"/>
                <w:lang w:eastAsia="de-CH"/>
              </w:rPr>
            </w:pPr>
            <w:ins w:id="236" w:author="Janick Bernet" w:date="2009-03-25T00:31:00Z">
              <w:r>
                <w:rPr>
                  <w:lang w:eastAsia="de-CH"/>
                </w:rPr>
                <w:t>4h</w:t>
              </w:r>
            </w:ins>
          </w:p>
        </w:tc>
      </w:tr>
      <w:tr w:rsidR="00AC1238" w:rsidRPr="00ED7B53" w:rsidTr="00E721FD">
        <w:trPr>
          <w:cnfStyle w:val="000000010000"/>
          <w:ins w:id="237" w:author="Janick Bernet" w:date="2009-03-25T00:30:00Z"/>
        </w:trPr>
        <w:tc>
          <w:tcPr>
            <w:cnfStyle w:val="001000000000"/>
            <w:tcW w:w="0" w:type="auto"/>
          </w:tcPr>
          <w:p w:rsidR="00AC1238" w:rsidRPr="00ED7B53" w:rsidRDefault="00AC1238" w:rsidP="00E721FD">
            <w:pPr>
              <w:pStyle w:val="Table"/>
              <w:rPr>
                <w:ins w:id="238" w:author="Janick Bernet" w:date="2009-03-25T00:30:00Z"/>
                <w:b w:val="0"/>
                <w:bCs w:val="0"/>
                <w:lang w:eastAsia="de-CH"/>
              </w:rPr>
            </w:pPr>
            <w:ins w:id="239" w:author="Janick Bernet" w:date="2009-03-25T00:30:00Z">
              <w:r w:rsidRPr="00ED7B53">
                <w:rPr>
                  <w:lang w:eastAsia="de-CH"/>
                </w:rPr>
                <w:t xml:space="preserve">ReqP05 </w:t>
              </w:r>
            </w:ins>
          </w:p>
        </w:tc>
        <w:tc>
          <w:tcPr>
            <w:tcW w:w="0" w:type="auto"/>
          </w:tcPr>
          <w:p w:rsidR="00AC1238" w:rsidRPr="00ED7B53" w:rsidRDefault="00AC1238" w:rsidP="00E721FD">
            <w:pPr>
              <w:pStyle w:val="Table"/>
              <w:cnfStyle w:val="000000010000"/>
              <w:rPr>
                <w:ins w:id="240" w:author="Janick Bernet" w:date="2009-03-25T00:30:00Z"/>
                <w:lang w:eastAsia="de-CH"/>
              </w:rPr>
            </w:pPr>
            <w:ins w:id="241" w:author="Janick Bernet" w:date="2009-03-25T00:30:00Z">
              <w:r w:rsidRPr="00ED7B53">
                <w:rPr>
                  <w:lang w:eastAsia="de-CH"/>
                </w:rPr>
                <w:t xml:space="preserve">Island Walking </w:t>
              </w:r>
            </w:ins>
          </w:p>
        </w:tc>
        <w:tc>
          <w:tcPr>
            <w:tcW w:w="0" w:type="auto"/>
          </w:tcPr>
          <w:p w:rsidR="00AC1238" w:rsidRPr="00ED7B53" w:rsidRDefault="00AC1238" w:rsidP="00E721FD">
            <w:pPr>
              <w:pStyle w:val="Table"/>
              <w:cnfStyle w:val="000000010000"/>
              <w:rPr>
                <w:ins w:id="242" w:author="Janick Bernet" w:date="2009-03-25T00:30:00Z"/>
                <w:lang w:eastAsia="de-CH"/>
              </w:rPr>
            </w:pPr>
            <w:ins w:id="243" w:author="Janick Bernet" w:date="2009-03-25T00:31:00Z">
              <w:r w:rsidRPr="00ED7B53">
                <w:rPr>
                  <w:lang w:eastAsia="de-CH"/>
                </w:rPr>
                <w:t>jab</w:t>
              </w:r>
            </w:ins>
          </w:p>
        </w:tc>
        <w:tc>
          <w:tcPr>
            <w:tcW w:w="0" w:type="auto"/>
          </w:tcPr>
          <w:p w:rsidR="00AC1238" w:rsidRPr="00ED7B53" w:rsidRDefault="00AC1238" w:rsidP="00E721FD">
            <w:pPr>
              <w:pStyle w:val="Table"/>
              <w:cnfStyle w:val="000000010000"/>
              <w:rPr>
                <w:ins w:id="244" w:author="Janick Bernet" w:date="2009-03-25T00:30:00Z"/>
                <w:lang w:eastAsia="de-CH"/>
              </w:rPr>
            </w:pPr>
            <w:ins w:id="245" w:author="Janick Bernet" w:date="2009-03-25T00:31:00Z">
              <w:r>
                <w:rPr>
                  <w:lang w:eastAsia="de-CH"/>
                </w:rPr>
                <w:t>2h</w:t>
              </w:r>
            </w:ins>
            <w:ins w:id="246" w:author="Janick Bernet" w:date="2009-03-25T00:30:00Z">
              <w:r w:rsidRPr="00ED7B53">
                <w:rPr>
                  <w:lang w:eastAsia="de-CH"/>
                </w:rPr>
                <w:t xml:space="preserve"> </w:t>
              </w:r>
            </w:ins>
          </w:p>
        </w:tc>
      </w:tr>
      <w:tr w:rsidR="00AC1238" w:rsidRPr="00ED7B53" w:rsidTr="00E721FD">
        <w:trPr>
          <w:cnfStyle w:val="000000100000"/>
          <w:ins w:id="247" w:author="Janick Bernet" w:date="2009-03-25T00:30:00Z"/>
        </w:trPr>
        <w:tc>
          <w:tcPr>
            <w:cnfStyle w:val="001000000000"/>
            <w:tcW w:w="0" w:type="auto"/>
          </w:tcPr>
          <w:p w:rsidR="00AC1238" w:rsidRPr="00ED7B53" w:rsidRDefault="00AC1238" w:rsidP="00E721FD">
            <w:pPr>
              <w:pStyle w:val="Table"/>
              <w:rPr>
                <w:ins w:id="248" w:author="Janick Bernet" w:date="2009-03-25T00:30:00Z"/>
                <w:lang w:eastAsia="de-CH"/>
              </w:rPr>
            </w:pPr>
            <w:ins w:id="249" w:author="Janick Bernet" w:date="2009-03-25T00:30:00Z">
              <w:r>
                <w:rPr>
                  <w:lang w:eastAsia="de-CH"/>
                </w:rPr>
                <w:t>ReqI13</w:t>
              </w:r>
            </w:ins>
          </w:p>
        </w:tc>
        <w:tc>
          <w:tcPr>
            <w:tcW w:w="0" w:type="auto"/>
          </w:tcPr>
          <w:p w:rsidR="00AC1238" w:rsidRPr="00ED7B53" w:rsidRDefault="00AC1238" w:rsidP="00E721FD">
            <w:pPr>
              <w:pStyle w:val="Table"/>
              <w:cnfStyle w:val="000000100000"/>
              <w:rPr>
                <w:ins w:id="250" w:author="Janick Bernet" w:date="2009-03-25T00:30:00Z"/>
                <w:lang w:eastAsia="de-CH"/>
              </w:rPr>
            </w:pPr>
            <w:ins w:id="251" w:author="Janick Bernet" w:date="2009-03-25T00:30:00Z">
              <w:r>
                <w:rPr>
                  <w:lang w:eastAsia="de-CH"/>
                </w:rPr>
                <w:t>Power-Up Re-spawn</w:t>
              </w:r>
            </w:ins>
          </w:p>
        </w:tc>
        <w:tc>
          <w:tcPr>
            <w:tcW w:w="0" w:type="auto"/>
          </w:tcPr>
          <w:p w:rsidR="00AC1238" w:rsidRPr="00ED7B53" w:rsidRDefault="00AC1238" w:rsidP="00E721FD">
            <w:pPr>
              <w:pStyle w:val="Table"/>
              <w:cnfStyle w:val="000000100000"/>
              <w:rPr>
                <w:ins w:id="252" w:author="Janick Bernet" w:date="2009-03-25T00:30:00Z"/>
                <w:lang w:eastAsia="de-CH"/>
              </w:rPr>
            </w:pPr>
            <w:ins w:id="253" w:author="Janick Bernet" w:date="2009-03-25T00:31:00Z">
              <w:r w:rsidRPr="00ED7B53">
                <w:rPr>
                  <w:lang w:eastAsia="de-CH"/>
                </w:rPr>
                <w:t>jab</w:t>
              </w:r>
            </w:ins>
          </w:p>
        </w:tc>
        <w:tc>
          <w:tcPr>
            <w:tcW w:w="0" w:type="auto"/>
          </w:tcPr>
          <w:p w:rsidR="00AC1238" w:rsidRPr="00ED7B53" w:rsidRDefault="00AC1238" w:rsidP="00E721FD">
            <w:pPr>
              <w:pStyle w:val="Table"/>
              <w:cnfStyle w:val="000000100000"/>
              <w:rPr>
                <w:ins w:id="254" w:author="Janick Bernet" w:date="2009-03-25T00:30:00Z"/>
                <w:lang w:eastAsia="de-CH"/>
              </w:rPr>
            </w:pPr>
            <w:ins w:id="255" w:author="Janick Bernet" w:date="2009-03-25T00:31:00Z">
              <w:r>
                <w:rPr>
                  <w:lang w:eastAsia="de-CH"/>
                </w:rPr>
                <w:t>1h</w:t>
              </w:r>
            </w:ins>
          </w:p>
        </w:tc>
      </w:tr>
      <w:tr w:rsidR="00AC1238" w:rsidRPr="00ED7B53" w:rsidTr="00E721FD">
        <w:trPr>
          <w:cnfStyle w:val="000000010000"/>
          <w:ins w:id="256" w:author="Janick Bernet" w:date="2009-03-25T00:32:00Z"/>
        </w:trPr>
        <w:tc>
          <w:tcPr>
            <w:cnfStyle w:val="001000000000"/>
            <w:tcW w:w="0" w:type="auto"/>
          </w:tcPr>
          <w:p w:rsidR="00AC1238" w:rsidRDefault="00AC1238" w:rsidP="00E721FD">
            <w:pPr>
              <w:pStyle w:val="Table"/>
              <w:rPr>
                <w:ins w:id="257" w:author="Janick Bernet" w:date="2009-03-25T00:32:00Z"/>
                <w:lang w:eastAsia="de-CH"/>
              </w:rPr>
            </w:pPr>
            <w:ins w:id="258" w:author="Janick Bernet" w:date="2009-03-25T00:32:00Z">
              <w:r>
                <w:rPr>
                  <w:lang w:eastAsia="de-CH"/>
                </w:rPr>
                <w:t>None</w:t>
              </w:r>
            </w:ins>
          </w:p>
        </w:tc>
        <w:tc>
          <w:tcPr>
            <w:tcW w:w="0" w:type="auto"/>
          </w:tcPr>
          <w:p w:rsidR="00AC1238" w:rsidRDefault="00AC1238" w:rsidP="00E721FD">
            <w:pPr>
              <w:pStyle w:val="Table"/>
              <w:cnfStyle w:val="000000010000"/>
              <w:rPr>
                <w:ins w:id="259" w:author="Janick Bernet" w:date="2009-03-25T00:32:00Z"/>
                <w:lang w:eastAsia="de-CH"/>
              </w:rPr>
            </w:pPr>
            <w:ins w:id="260" w:author="Janick Bernet" w:date="2009-03-25T00:32:00Z">
              <w:r>
                <w:rPr>
                  <w:lang w:eastAsia="de-CH"/>
                </w:rPr>
                <w:t>Advanced Collision Detection</w:t>
              </w:r>
            </w:ins>
          </w:p>
        </w:tc>
        <w:tc>
          <w:tcPr>
            <w:tcW w:w="0" w:type="auto"/>
          </w:tcPr>
          <w:p w:rsidR="00AC1238" w:rsidRPr="00ED7B53" w:rsidRDefault="00AC1238" w:rsidP="00E721FD">
            <w:pPr>
              <w:pStyle w:val="Table"/>
              <w:cnfStyle w:val="000000010000"/>
              <w:rPr>
                <w:ins w:id="261" w:author="Janick Bernet" w:date="2009-03-25T00:32:00Z"/>
                <w:lang w:eastAsia="de-CH"/>
              </w:rPr>
            </w:pPr>
            <w:ins w:id="262" w:author="Janick Bernet" w:date="2009-03-25T00:32:00Z">
              <w:r>
                <w:rPr>
                  <w:lang w:eastAsia="de-CH"/>
                </w:rPr>
                <w:t>cob</w:t>
              </w:r>
            </w:ins>
          </w:p>
        </w:tc>
        <w:tc>
          <w:tcPr>
            <w:tcW w:w="0" w:type="auto"/>
          </w:tcPr>
          <w:p w:rsidR="00AC1238" w:rsidRDefault="00AC1238" w:rsidP="00E721FD">
            <w:pPr>
              <w:pStyle w:val="Table"/>
              <w:cnfStyle w:val="000000010000"/>
              <w:rPr>
                <w:ins w:id="263" w:author="Janick Bernet" w:date="2009-03-25T00:32:00Z"/>
                <w:lang w:eastAsia="de-CH"/>
              </w:rPr>
            </w:pPr>
          </w:p>
        </w:tc>
      </w:tr>
      <w:tr w:rsidR="00AC1238" w:rsidRPr="00ED7B53" w:rsidTr="00E721FD">
        <w:trPr>
          <w:cnfStyle w:val="000000100000"/>
          <w:ins w:id="264" w:author="Janick Bernet" w:date="2009-03-25T00:32:00Z"/>
        </w:trPr>
        <w:tc>
          <w:tcPr>
            <w:cnfStyle w:val="001000000000"/>
            <w:tcW w:w="0" w:type="auto"/>
          </w:tcPr>
          <w:p w:rsidR="00AC1238" w:rsidRDefault="00AC1238" w:rsidP="00E721FD">
            <w:pPr>
              <w:pStyle w:val="Table"/>
              <w:rPr>
                <w:ins w:id="265" w:author="Janick Bernet" w:date="2009-03-25T00:32:00Z"/>
                <w:lang w:eastAsia="de-CH"/>
              </w:rPr>
            </w:pPr>
            <w:ins w:id="266" w:author="Janick Bernet" w:date="2009-03-25T00:32:00Z">
              <w:r>
                <w:rPr>
                  <w:lang w:eastAsia="de-CH"/>
                </w:rPr>
                <w:t>None</w:t>
              </w:r>
            </w:ins>
          </w:p>
        </w:tc>
        <w:tc>
          <w:tcPr>
            <w:tcW w:w="0" w:type="auto"/>
          </w:tcPr>
          <w:p w:rsidR="00AC1238" w:rsidRDefault="00AC1238" w:rsidP="00E721FD">
            <w:pPr>
              <w:pStyle w:val="Table"/>
              <w:cnfStyle w:val="000000100000"/>
              <w:rPr>
                <w:ins w:id="267" w:author="Janick Bernet" w:date="2009-03-25T00:32:00Z"/>
                <w:lang w:eastAsia="de-CH"/>
              </w:rPr>
            </w:pPr>
            <w:ins w:id="268" w:author="Janick Bernet" w:date="2009-03-25T00:32:00Z">
              <w:r>
                <w:rPr>
                  <w:lang w:eastAsia="de-CH"/>
                </w:rPr>
                <w:t>Gamplay testing</w:t>
              </w:r>
            </w:ins>
          </w:p>
        </w:tc>
        <w:tc>
          <w:tcPr>
            <w:tcW w:w="0" w:type="auto"/>
          </w:tcPr>
          <w:p w:rsidR="00AC1238" w:rsidRDefault="00AC1238" w:rsidP="00E721FD">
            <w:pPr>
              <w:pStyle w:val="Table"/>
              <w:cnfStyle w:val="000000100000"/>
              <w:rPr>
                <w:ins w:id="269" w:author="Janick Bernet" w:date="2009-03-25T00:32:00Z"/>
                <w:lang w:eastAsia="de-CH"/>
              </w:rPr>
            </w:pPr>
            <w:ins w:id="270" w:author="Janick Bernet" w:date="2009-03-25T00:32:00Z">
              <w:r>
                <w:rPr>
                  <w:lang w:eastAsia="de-CH"/>
                </w:rPr>
                <w:t>jab</w:t>
              </w:r>
            </w:ins>
          </w:p>
        </w:tc>
        <w:tc>
          <w:tcPr>
            <w:tcW w:w="0" w:type="auto"/>
          </w:tcPr>
          <w:p w:rsidR="00AC1238" w:rsidRDefault="00AC1238" w:rsidP="00E721FD">
            <w:pPr>
              <w:pStyle w:val="Table"/>
              <w:cnfStyle w:val="000000100000"/>
              <w:rPr>
                <w:ins w:id="271" w:author="Janick Bernet" w:date="2009-03-25T00:32:00Z"/>
                <w:lang w:eastAsia="de-CH"/>
              </w:rPr>
            </w:pPr>
            <w:ins w:id="272" w:author="Janick Bernet" w:date="2009-03-25T00:32:00Z">
              <w:r>
                <w:rPr>
                  <w:lang w:eastAsia="de-CH"/>
                </w:rPr>
                <w:t>4h</w:t>
              </w:r>
            </w:ins>
          </w:p>
        </w:tc>
      </w:tr>
    </w:tbl>
    <w:p w:rsidR="00BB1619" w:rsidRDefault="00BB1619" w:rsidP="00B46930">
      <w:pPr>
        <w:pStyle w:val="Heading2"/>
        <w:rPr>
          <w:rFonts w:eastAsia="Times New Roman"/>
          <w:lang w:eastAsia="de-CH"/>
        </w:rPr>
      </w:pPr>
      <w:bookmarkStart w:id="273" w:name="_Toc225873041"/>
      <w:bookmarkStart w:id="274" w:name="_Toc225873119"/>
      <w:r w:rsidRPr="002D0A71">
        <w:rPr>
          <w:rFonts w:eastAsia="Times New Roman"/>
          <w:lang w:eastAsia="de-CH"/>
        </w:rPr>
        <w:t>Development Timetable</w:t>
      </w:r>
      <w:bookmarkEnd w:id="273"/>
      <w:bookmarkEnd w:id="274"/>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lastRenderedPageBreak/>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275" w:name="Assessment"/>
      <w:bookmarkStart w:id="276" w:name="_Toc225873042"/>
      <w:bookmarkStart w:id="277" w:name="_Toc225873120"/>
      <w:bookmarkEnd w:id="275"/>
      <w:r w:rsidRPr="002D0A71">
        <w:rPr>
          <w:rFonts w:eastAsia="Times New Roman"/>
          <w:kern w:val="36"/>
          <w:lang w:eastAsia="de-CH"/>
        </w:rPr>
        <w:t>Assessment</w:t>
      </w:r>
      <w:bookmarkEnd w:id="276"/>
      <w:bookmarkEnd w:id="277"/>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8349BB" w:rsidP="007B6A90">
      <w:pPr>
        <w:pStyle w:val="Title"/>
        <w:jc w:val="left"/>
        <w:rPr>
          <w:lang w:eastAsia="de-CH"/>
        </w:rPr>
      </w:pPr>
      <w:r w:rsidRPr="008349BB">
        <w:fldChar w:fldCharType="begin"/>
      </w:r>
      <w:r w:rsidR="00BB1619">
        <w:instrText xml:space="preserve"> INCLUDETEXT "E:\\Projekte\\eth_magma\\trunk\\documentation\\chapter1_proposal_schedule.docx" </w:instrText>
      </w:r>
      <w:r w:rsidRPr="008349BB">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8349BB" w:rsidP="00C16E97">
      <w:r>
        <w:fldChar w:fldCharType="end"/>
      </w:r>
    </w:p>
    <w:p w:rsidR="00BB1619" w:rsidRDefault="00BB1619">
      <w:pPr>
        <w:jc w:val="left"/>
      </w:pPr>
      <w:r>
        <w:br w:type="page"/>
      </w:r>
    </w:p>
    <w:p w:rsidR="00BB1619" w:rsidRDefault="00BB1619" w:rsidP="005D121A">
      <w:pPr>
        <w:pStyle w:val="Title"/>
      </w:pPr>
      <w:bookmarkStart w:id="278" w:name="_Toc225873043"/>
      <w:bookmarkStart w:id="279" w:name="_Toc225873121"/>
      <w:r>
        <w:lastRenderedPageBreak/>
        <w:t>Part 2 – Prototype</w:t>
      </w:r>
      <w:bookmarkEnd w:id="278"/>
      <w:bookmarkEnd w:id="279"/>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280" w:name="_Toc225873044"/>
      <w:bookmarkStart w:id="281" w:name="_Toc225873122"/>
      <w:r>
        <w:t>Gameplay Screenshots</w:t>
      </w:r>
      <w:bookmarkEnd w:id="280"/>
      <w:bookmarkEnd w:id="281"/>
    </w:p>
    <w:p w:rsidR="00BB1619" w:rsidRDefault="00B13D98" w:rsidP="004E4D7C">
      <w:pPr>
        <w:keepNext/>
        <w:jc w:val="center"/>
      </w:pPr>
      <w:r>
        <w:rPr>
          <w:noProof/>
          <w:lang w:eastAsia="zh-CN"/>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eastAsia="zh-CN"/>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eastAsia="zh-CN"/>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282" w:name="_Toc225873045"/>
      <w:bookmarkStart w:id="283" w:name="_Toc225873123"/>
      <w:r w:rsidRPr="00D3573D">
        <w:t>Findings</w:t>
      </w:r>
      <w:bookmarkEnd w:id="282"/>
      <w:bookmarkEnd w:id="283"/>
    </w:p>
    <w:p w:rsidR="00BB1619" w:rsidRDefault="00BB1619" w:rsidP="005D121A">
      <w:pPr>
        <w:pStyle w:val="Heading2"/>
      </w:pPr>
      <w:bookmarkStart w:id="284" w:name="_Toc225873046"/>
      <w:bookmarkStart w:id="285" w:name="_Toc225873124"/>
      <w:r>
        <w:t>Positioning</w:t>
      </w:r>
      <w:bookmarkEnd w:id="284"/>
      <w:bookmarkEnd w:id="285"/>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286" w:name="_Toc225873047"/>
      <w:bookmarkStart w:id="287" w:name="_Toc225873125"/>
      <w:r>
        <w:t>Player movement</w:t>
      </w:r>
      <w:bookmarkEnd w:id="286"/>
      <w:bookmarkEnd w:id="287"/>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288" w:name="_Toc225873048"/>
      <w:bookmarkStart w:id="289" w:name="_Toc225873126"/>
      <w:r>
        <w:lastRenderedPageBreak/>
        <w:t>Island Travel</w:t>
      </w:r>
      <w:bookmarkEnd w:id="288"/>
      <w:bookmarkEnd w:id="289"/>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290" w:name="_Toc225873049"/>
      <w:bookmarkStart w:id="291" w:name="_Toc225873127"/>
      <w:r>
        <w:t>Parameter Tuning</w:t>
      </w:r>
      <w:bookmarkEnd w:id="290"/>
      <w:bookmarkEnd w:id="291"/>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eastAsia="zh-CN"/>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8349BB" w:rsidP="004332BF">
      <w:pPr>
        <w:pStyle w:val="Title"/>
        <w:jc w:val="left"/>
      </w:pPr>
      <w:r w:rsidRPr="008349BB">
        <w:lastRenderedPageBreak/>
        <w:fldChar w:fldCharType="begin"/>
      </w:r>
      <w:r w:rsidR="00BB1619">
        <w:instrText xml:space="preserve"> INCLUDETEXT "E:\\Projekte\\eth_magma\\trunk\\documentation\\chapter3_interim_report.docx" </w:instrText>
      </w:r>
      <w:r w:rsidRPr="008349BB">
        <w:fldChar w:fldCharType="separate"/>
      </w:r>
      <w:bookmarkStart w:id="292" w:name="_Toc225873050"/>
      <w:bookmarkStart w:id="293" w:name="_Toc225873128"/>
      <w:r w:rsidR="00BB1619">
        <w:t>Part 3 – Interim Report</w:t>
      </w:r>
      <w:bookmarkEnd w:id="292"/>
      <w:bookmarkEnd w:id="293"/>
    </w:p>
    <w:p w:rsidR="00BB1619" w:rsidRDefault="008349BB"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294" w:name="_Toc225873051"/>
      <w:bookmarkStart w:id="295" w:name="_Toc225873129"/>
      <w:r>
        <w:t xml:space="preserve">Week 1: </w:t>
      </w:r>
      <w:r w:rsidR="00041955">
        <w:t>Functional Minimum</w:t>
      </w:r>
      <w:bookmarkEnd w:id="294"/>
      <w:bookmarkEnd w:id="295"/>
    </w:p>
    <w:p w:rsidR="00041955" w:rsidRDefault="00041955" w:rsidP="00041955">
      <w:pPr>
        <w:pStyle w:val="Heading2"/>
      </w:pPr>
      <w:bookmarkStart w:id="296" w:name="_Toc225873052"/>
      <w:bookmarkStart w:id="297" w:name="_Toc225873130"/>
      <w:r>
        <w:t>Changes</w:t>
      </w:r>
      <w:bookmarkEnd w:id="296"/>
      <w:bookmarkEnd w:id="297"/>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del w:id="298" w:author="Janick Bernet" w:date="2009-04-06T03:05:00Z">
        <w:r w:rsidDel="001007A6">
          <w:delText xml:space="preserve">This requirement must have slipped in by mistake because of its bad name. </w:delText>
        </w:r>
      </w:del>
    </w:p>
    <w:p w:rsidR="00041955" w:rsidRDefault="009F3AC1" w:rsidP="009F3AC1">
      <w:pPr>
        <w:pStyle w:val="Heading2"/>
      </w:pPr>
      <w:bookmarkStart w:id="299" w:name="_Toc225873053"/>
      <w:bookmarkStart w:id="300" w:name="_Toc225873131"/>
      <w:r w:rsidRPr="009F3AC1">
        <w:t>achievement</w:t>
      </w:r>
      <w:r>
        <w:t>s</w:t>
      </w:r>
      <w:bookmarkEnd w:id="299"/>
      <w:bookmarkEnd w:id="300"/>
    </w:p>
    <w:p w:rsidR="009F3AC1" w:rsidRDefault="00777CBA" w:rsidP="009F3AC1">
      <w:r>
        <w:t>Compared to the prototype the game has further matured. The major improvements that have been applied are in detail:</w:t>
      </w:r>
    </w:p>
    <w:p w:rsidR="00777CBA" w:rsidRDefault="00777CBA" w:rsidP="00777CBA">
      <w:pPr>
        <w:pStyle w:val="ListParagraph"/>
        <w:numPr>
          <w:ilvl w:val="0"/>
          <w:numId w:val="11"/>
        </w:numPr>
      </w:pPr>
      <w:r>
        <w:t>ReqP13 and ReqP14: A new type of ranged weapon has been added: The flamethrower. Using the flamethrower it is possible to either attack the opponent or to destroy islands. The flamethrower has not the same range as the ice spike but whatever is hit by its flames gets heavy damage.</w:t>
      </w:r>
    </w:p>
    <w:p w:rsidR="00777CBA" w:rsidRDefault="00777CBA" w:rsidP="00777CBA">
      <w:pPr>
        <w:pStyle w:val="ListParagraph"/>
        <w:numPr>
          <w:ilvl w:val="0"/>
          <w:numId w:val="11"/>
        </w:numPr>
      </w:pPr>
      <w:r>
        <w:t xml:space="preserve">ReqP12: </w:t>
      </w:r>
      <w:del w:id="301" w:author="Christian Oberholzer" w:date="2009-03-26T23:20:00Z">
        <w:r w:rsidDel="00E721FD">
          <w:delText xml:space="preserve">[TODO] </w:delText>
        </w:r>
      </w:del>
      <w:r>
        <w:t>The ice spike that was had only a primitive implementation for the prototype has been redefined and improved. The aiming is now easier than before.</w:t>
      </w:r>
    </w:p>
    <w:p w:rsidR="0047506A" w:rsidRDefault="00777CBA" w:rsidP="0047506A">
      <w:pPr>
        <w:pStyle w:val="ListParagraph"/>
        <w:numPr>
          <w:ilvl w:val="0"/>
          <w:numId w:val="11"/>
        </w:numPr>
      </w:pPr>
      <w:r>
        <w:t>ReqI07 and ReqI08: Islands</w:t>
      </w:r>
      <w:r w:rsidR="0047506A">
        <w:t xml:space="preserve"> now constantly loose height while</w:t>
      </w:r>
      <w:r>
        <w:t xml:space="preserve"> they </w:t>
      </w:r>
      <w:r w:rsidR="0047506A">
        <w:t>have to carry a player. As soon as a player jumps off the island it regains its original height. This feature improves the dynamics of the game making it faster and less static.</w:t>
      </w:r>
    </w:p>
    <w:p w:rsidR="0047506A" w:rsidRDefault="0047506A" w:rsidP="0047506A">
      <w:pPr>
        <w:pStyle w:val="ListParagraph"/>
        <w:numPr>
          <w:ilvl w:val="0"/>
          <w:numId w:val="11"/>
        </w:numPr>
      </w:pPr>
      <w:r>
        <w:t>ReqI05: Islands can now collide with each other allowing to place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del w:id="302" w:author="Christian Oberholzer" w:date="2009-03-26T23:20:00Z">
        <w:r w:rsidDel="00E721FD">
          <w:delText>AIMING AIDS??</w:delText>
        </w:r>
      </w:del>
      <w:ins w:id="303" w:author="Christian Oberholzer" w:date="2009-03-26T23:20:00Z">
        <w:r w:rsidR="00E721FD">
          <w:t>Failed</w:t>
        </w:r>
      </w:ins>
    </w:p>
    <w:p w:rsidR="0047506A" w:rsidRDefault="0047506A" w:rsidP="00041955">
      <w:pPr>
        <w:pStyle w:val="Heading2"/>
      </w:pPr>
      <w:bookmarkStart w:id="304" w:name="_Toc225873054"/>
      <w:bookmarkStart w:id="305" w:name="_Toc225873132"/>
      <w:r>
        <w:t>Problems</w:t>
      </w:r>
      <w:bookmarkEnd w:id="304"/>
      <w:bookmarkEnd w:id="305"/>
    </w:p>
    <w:p w:rsidR="0047506A" w:rsidRDefault="0047506A" w:rsidP="0047506A">
      <w:r>
        <w:t>The game still has several shortcomings. Some of them have been mentioned in detail in chapter two. This is a short recapitulation of the problems persisting:</w:t>
      </w:r>
    </w:p>
    <w:p w:rsidR="0047506A" w:rsidRDefault="0047506A" w:rsidP="0047506A">
      <w:pPr>
        <w:pStyle w:val="ListParagraph"/>
        <w:numPr>
          <w:ilvl w:val="0"/>
          <w:numId w:val="12"/>
        </w:numPr>
        <w:rPr>
          <w:ins w:id="306" w:author="Christian Oberholzer" w:date="2009-03-26T23:19:00Z"/>
        </w:rPr>
      </w:pPr>
      <w:r>
        <w:t xml:space="preserve">Navigation </w:t>
      </w:r>
      <w:ins w:id="307" w:author="Janick Bernet" w:date="2009-04-05T17:06:00Z">
        <w:r w:rsidR="0085171D">
          <w:t xml:space="preserve">is </w:t>
        </w:r>
      </w:ins>
      <w:r>
        <w:t>not trivial</w:t>
      </w:r>
      <w:del w:id="308" w:author="Janick Bernet" w:date="2009-04-05T17:06:00Z">
        <w:r w:rsidDel="0085171D">
          <w:delText xml:space="preserve">! </w:delText>
        </w:r>
      </w:del>
    </w:p>
    <w:p w:rsidR="00E721FD" w:rsidRDefault="00E721FD" w:rsidP="0047506A">
      <w:pPr>
        <w:pStyle w:val="ListParagraph"/>
        <w:numPr>
          <w:ilvl w:val="0"/>
          <w:numId w:val="12"/>
        </w:numPr>
        <w:rPr>
          <w:ins w:id="309" w:author="Janick Bernet" w:date="2009-04-05T17:06:00Z"/>
        </w:rPr>
      </w:pPr>
      <w:ins w:id="310" w:author="Christian Oberholzer" w:date="2009-03-26T23:19:00Z">
        <w:r>
          <w:t>Ice spike aiming could be better</w:t>
        </w:r>
      </w:ins>
    </w:p>
    <w:p w:rsidR="0085171D" w:rsidRDefault="0085171D" w:rsidP="0047506A">
      <w:pPr>
        <w:pStyle w:val="ListParagraph"/>
        <w:numPr>
          <w:ilvl w:val="0"/>
          <w:numId w:val="12"/>
        </w:numPr>
        <w:rPr>
          <w:ins w:id="311" w:author="Janick Bernet" w:date="2009-04-05T17:08:00Z"/>
        </w:rPr>
      </w:pPr>
      <w:ins w:id="312" w:author="Janick Bernet" w:date="2009-04-05T17:06:00Z">
        <w:r>
          <w:t>The game</w:t>
        </w:r>
      </w:ins>
      <w:ins w:id="313" w:author="Janick Bernet" w:date="2009-04-05T17:08:00Z">
        <w:r w:rsidR="005F3B9F">
          <w:t xml:space="preserve"> play is overloaded and needs to be streamlined</w:t>
        </w:r>
      </w:ins>
    </w:p>
    <w:p w:rsidR="005F3B9F" w:rsidRPr="0047506A" w:rsidRDefault="00C6675F" w:rsidP="0047506A">
      <w:pPr>
        <w:pStyle w:val="ListParagraph"/>
        <w:numPr>
          <w:ilvl w:val="0"/>
          <w:numId w:val="12"/>
        </w:numPr>
      </w:pPr>
      <w:ins w:id="314" w:author="Janick Bernet" w:date="2009-04-05T17:09:00Z">
        <w:r>
          <w:t>The collision response has to be improved in certain places</w:t>
        </w:r>
      </w:ins>
    </w:p>
    <w:p w:rsidR="00041955" w:rsidRDefault="00041955" w:rsidP="00041955">
      <w:pPr>
        <w:pStyle w:val="Heading2"/>
      </w:pPr>
      <w:bookmarkStart w:id="315" w:name="_Toc225873055"/>
      <w:bookmarkStart w:id="316" w:name="_Toc225873133"/>
      <w:r>
        <w:t>The Product</w:t>
      </w:r>
      <w:bookmarkEnd w:id="315"/>
      <w:bookmarkEnd w:id="316"/>
    </w:p>
    <w:p w:rsidR="00041955" w:rsidRDefault="009F3AC1">
      <w:pPr>
        <w:jc w:val="left"/>
      </w:pPr>
      <w:del w:id="317" w:author="Janick Bernet" w:date="2009-04-06T03:07:00Z">
        <w:r w:rsidDel="001007A6">
          <w:lastRenderedPageBreak/>
          <w:delText>Present the working product of MS02</w:delText>
        </w:r>
        <w:r w:rsidR="0047506A" w:rsidDel="001007A6">
          <w:delText>. Need to wait until it is actually finished...</w:delText>
        </w:r>
      </w:del>
      <w:ins w:id="318" w:author="Janick Bernet" w:date="2009-04-06T03:07:00Z">
        <w:r w:rsidR="001007A6">
          <w:t xml:space="preserve">The working product features the moving islands </w:t>
        </w:r>
      </w:ins>
      <w:ins w:id="319" w:author="Janick Bernet" w:date="2009-04-06T03:08:00Z">
        <w:r w:rsidR="001007A6">
          <w:t xml:space="preserve">in an already well fleshed-out form, but without any textures. Movement between the islands is still restricted to the jetpack, while a new gadget, the </w:t>
        </w:r>
      </w:ins>
      <w:ins w:id="320" w:author="Janick Bernet" w:date="2009-04-06T03:09:00Z">
        <w:r w:rsidR="001007A6">
          <w:t>flamethrower</w:t>
        </w:r>
      </w:ins>
      <w:ins w:id="321" w:author="Janick Bernet" w:date="2009-04-06T03:08:00Z">
        <w:r w:rsidR="001007A6">
          <w:t xml:space="preserve"> </w:t>
        </w:r>
      </w:ins>
      <w:ins w:id="322" w:author="Janick Bernet" w:date="2009-04-06T03:09:00Z">
        <w:r w:rsidR="001007A6">
          <w:t xml:space="preserve">is available. It can be used to harm players, or islands. The ice-spike aiming has been improved, but is still lacking accuracy. Collision detection is </w:t>
        </w:r>
      </w:ins>
      <w:ins w:id="323" w:author="Janick Bernet" w:date="2009-04-06T03:10:00Z">
        <w:r w:rsidR="001007A6">
          <w:t>only done using simple collision-primitives (cylinders, spheres</w:t>
        </w:r>
        <w:r w:rsidR="00365466">
          <w:t xml:space="preserve"> and boxes).</w:t>
        </w:r>
      </w:ins>
    </w:p>
    <w:p w:rsidR="009F3AC1" w:rsidDel="001007A6" w:rsidRDefault="009F3AC1" w:rsidP="009F3AC1">
      <w:pPr>
        <w:pStyle w:val="Heading2"/>
        <w:rPr>
          <w:del w:id="324" w:author="Janick Bernet" w:date="2009-04-06T03:07:00Z"/>
        </w:rPr>
      </w:pPr>
      <w:bookmarkStart w:id="325" w:name="_Toc225873056"/>
      <w:bookmarkStart w:id="326" w:name="_Toc225873134"/>
      <w:del w:id="327" w:author="Janick Bernet" w:date="2009-04-06T03:07:00Z">
        <w:r w:rsidDel="001007A6">
          <w:delText>Planning</w:delText>
        </w:r>
        <w:bookmarkEnd w:id="325"/>
        <w:bookmarkEnd w:id="326"/>
      </w:del>
    </w:p>
    <w:p w:rsidR="009F3AC1" w:rsidRPr="009F3AC1" w:rsidDel="001007A6" w:rsidRDefault="009F3AC1" w:rsidP="009F3AC1">
      <w:pPr>
        <w:rPr>
          <w:del w:id="328" w:author="Janick Bernet" w:date="2009-04-06T03:07:00Z"/>
        </w:rPr>
      </w:pPr>
      <w:del w:id="329" w:author="Janick Bernet" w:date="2009-04-06T03:07:00Z">
        <w:r w:rsidDel="001007A6">
          <w:delText>Add the planning towards the MS03</w:delText>
        </w:r>
        <w:r w:rsidR="0047506A" w:rsidDel="001007A6">
          <w:delText>.</w:delText>
        </w:r>
      </w:del>
    </w:p>
    <w:p w:rsidR="009F3AC1" w:rsidRDefault="009F3AC1" w:rsidP="009F3AC1">
      <w:pPr>
        <w:pStyle w:val="Heading1"/>
      </w:pPr>
      <w:bookmarkStart w:id="330" w:name="_Toc225873057"/>
      <w:bookmarkStart w:id="331" w:name="_Toc225873135"/>
      <w:r>
        <w:t>Week 2: Low Target</w:t>
      </w:r>
      <w:r w:rsidR="00E721FD">
        <w:t xml:space="preserve"> Part 1</w:t>
      </w:r>
      <w:bookmarkEnd w:id="330"/>
      <w:bookmarkEnd w:id="331"/>
    </w:p>
    <w:p w:rsidR="00365466" w:rsidRDefault="00365466" w:rsidP="00365466">
      <w:pPr>
        <w:pStyle w:val="Heading2"/>
        <w:rPr>
          <w:ins w:id="332" w:author="Janick Bernet" w:date="2009-04-06T03:10:00Z"/>
        </w:rPr>
      </w:pPr>
      <w:ins w:id="333" w:author="Janick Bernet" w:date="2009-04-06T03:10:00Z">
        <w:r>
          <w:t>Changes</w:t>
        </w:r>
      </w:ins>
    </w:p>
    <w:p w:rsidR="008349BB" w:rsidRDefault="00365466" w:rsidP="008349BB">
      <w:pPr>
        <w:jc w:val="left"/>
        <w:rPr>
          <w:del w:id="334" w:author="Janick Bernet" w:date="2009-04-06T03:10:00Z"/>
        </w:rPr>
        <w:pPrChange w:id="335" w:author="Janick Bernet" w:date="2009-04-06T03:16:00Z">
          <w:pPr/>
        </w:pPrChange>
      </w:pPr>
      <w:ins w:id="336" w:author="Janick Bernet" w:date="2009-04-06T03:10:00Z">
        <w:r>
          <w:t xml:space="preserve">The realistic player model </w:t>
        </w:r>
      </w:ins>
      <w:ins w:id="337" w:author="Janick Bernet" w:date="2009-04-06T03:11:00Z">
        <w:r>
          <w:t>(</w:t>
        </w:r>
        <w:r w:rsidRPr="00ED7B53">
          <w:rPr>
            <w:lang w:eastAsia="de-CH"/>
          </w:rPr>
          <w:t>ReqP03</w:t>
        </w:r>
        <w:r>
          <w:rPr>
            <w:lang w:eastAsia="de-CH"/>
          </w:rPr>
          <w:t>)</w:t>
        </w:r>
        <w:r>
          <w:t xml:space="preserve"> </w:t>
        </w:r>
      </w:ins>
      <w:ins w:id="338" w:author="Janick Bernet" w:date="2009-04-06T03:10:00Z">
        <w:r>
          <w:t xml:space="preserve">has </w:t>
        </w:r>
      </w:ins>
      <w:ins w:id="339" w:author="Janick Bernet" w:date="2009-04-06T03:12:00Z">
        <w:r>
          <w:t xml:space="preserve">been moved to the desirable target, which further delays the direct combat animation (ReqP09). Some additional requirements were introduced, as a result of </w:t>
        </w:r>
      </w:ins>
      <w:ins w:id="340" w:author="Janick Bernet" w:date="2009-04-06T03:13:00Z">
        <w:r>
          <w:t>some additional play testing and findings from the prototype</w:t>
        </w:r>
      </w:ins>
      <w:ins w:id="341" w:author="Janick Bernet" w:date="2009-04-06T03:14:00Z">
        <w:r>
          <w:t>:</w:t>
        </w:r>
      </w:ins>
      <w:ins w:id="342" w:author="Janick Bernet" w:date="2009-04-06T03:13:00Z">
        <w:r>
          <w:t xml:space="preserve"> </w:t>
        </w:r>
      </w:ins>
      <w:ins w:id="343" w:author="Janick Bernet" w:date="2009-04-06T03:14:00Z">
        <w:r>
          <w:rPr>
            <w:lang w:eastAsia="de-CH"/>
          </w:rPr>
          <w:t>ReqI14 is a new requirement for a visual indication of an islands health (it should glow when it gets damaged by flamethrower)</w:t>
        </w:r>
      </w:ins>
      <w:ins w:id="344" w:author="Janick Bernet" w:date="2009-04-06T03:15:00Z">
        <w:r>
          <w:rPr>
            <w:lang w:eastAsia="de-CH"/>
          </w:rPr>
          <w:t xml:space="preserve">. Similarly ReqP21 is the visual indication of a player’s frozen state (which could also be solved through the HUD). </w:t>
        </w:r>
      </w:ins>
      <w:ins w:id="345" w:author="Janick Bernet" w:date="2009-04-06T03:16:00Z">
        <w:r>
          <w:rPr>
            <w:lang w:eastAsia="de-CH"/>
          </w:rPr>
          <w:t xml:space="preserve">Also, ReqP04 Island Attraction, has been extended to also include an easy way to jump from </w:t>
        </w:r>
      </w:ins>
      <w:del w:id="346" w:author="Janick Bernet" w:date="2009-04-06T03:10:00Z">
        <w:r w:rsidR="009F3AC1" w:rsidDel="00365466">
          <w:delText>The first half of the work towards the low target. Describe achievements, problems, etc.</w:delText>
        </w:r>
      </w:del>
    </w:p>
    <w:p w:rsidR="008349BB" w:rsidRDefault="00E721FD" w:rsidP="008349BB">
      <w:pPr>
        <w:jc w:val="left"/>
        <w:rPr>
          <w:del w:id="347" w:author="Janick Bernet" w:date="2009-04-06T03:04:00Z"/>
        </w:rPr>
        <w:pPrChange w:id="348" w:author="Janick Bernet" w:date="2009-04-06T03:16:00Z">
          <w:pPr>
            <w:pStyle w:val="Heading1"/>
          </w:pPr>
        </w:pPrChange>
      </w:pPr>
      <w:bookmarkStart w:id="349" w:name="_Toc225873058"/>
      <w:bookmarkStart w:id="350" w:name="_Toc225873136"/>
      <w:del w:id="351" w:author="Janick Bernet" w:date="2009-04-06T03:04:00Z">
        <w:r w:rsidDel="001007A6">
          <w:delText>Week 2: Low Target Part 2</w:delText>
        </w:r>
        <w:bookmarkEnd w:id="349"/>
        <w:bookmarkEnd w:id="350"/>
      </w:del>
    </w:p>
    <w:p w:rsidR="008349BB" w:rsidRDefault="00E721FD" w:rsidP="008349BB">
      <w:pPr>
        <w:jc w:val="left"/>
        <w:rPr>
          <w:del w:id="352" w:author="Janick Bernet" w:date="2009-04-06T03:04:00Z"/>
        </w:rPr>
        <w:pPrChange w:id="353" w:author="Janick Bernet" w:date="2009-04-06T03:16:00Z">
          <w:pPr/>
        </w:pPrChange>
      </w:pPr>
      <w:del w:id="354" w:author="Janick Bernet" w:date="2009-04-06T03:04:00Z">
        <w:r w:rsidRPr="00365466" w:rsidDel="001007A6">
          <w:delText>tbd</w:delText>
        </w:r>
      </w:del>
    </w:p>
    <w:p w:rsidR="00BB1619" w:rsidRPr="00365466" w:rsidRDefault="00BB1619" w:rsidP="00365466">
      <w:pPr>
        <w:jc w:val="left"/>
      </w:pPr>
      <w:del w:id="355" w:author="Janick Bernet" w:date="2009-04-06T03:16:00Z">
        <w:r w:rsidRPr="00365466" w:rsidDel="00365466">
          <w:br w:type="page"/>
        </w:r>
      </w:del>
    </w:p>
    <w:p w:rsidR="00365466" w:rsidRDefault="00365466" w:rsidP="00365466">
      <w:pPr>
        <w:pStyle w:val="Heading2"/>
        <w:rPr>
          <w:ins w:id="356" w:author="Janick Bernet" w:date="2009-04-06T03:18:00Z"/>
        </w:rPr>
      </w:pPr>
      <w:ins w:id="357" w:author="Janick Bernet" w:date="2009-04-06T03:17:00Z">
        <w:r w:rsidRPr="009F3AC1">
          <w:t>achievement</w:t>
        </w:r>
        <w:r>
          <w:t>s</w:t>
        </w:r>
      </w:ins>
    </w:p>
    <w:p w:rsidR="008349BB" w:rsidRDefault="00EE0340" w:rsidP="008349BB">
      <w:pPr>
        <w:rPr>
          <w:ins w:id="358" w:author="Janick Bernet" w:date="2009-04-06T03:20:00Z"/>
        </w:rPr>
        <w:pPrChange w:id="359" w:author="Janick Bernet" w:date="2009-04-06T03:18:00Z">
          <w:pPr>
            <w:pStyle w:val="Heading2"/>
          </w:pPr>
        </w:pPrChange>
      </w:pPr>
      <w:ins w:id="360" w:author="Janick Bernet" w:date="2009-04-06T03:18:00Z">
        <w:r>
          <w:t>The game made a huge step forward in the visual department compared to the functional minimum.</w:t>
        </w:r>
      </w:ins>
      <w:ins w:id="361" w:author="Janick Bernet" w:date="2009-04-06T03:19:00Z">
        <w:r>
          <w:t xml:space="preserve"> But also the problems of island travel have been addressed and quite successfully so in the form of island jump. T</w:t>
        </w:r>
      </w:ins>
      <w:ins w:id="362" w:author="Janick Bernet" w:date="2009-04-06T03:20:00Z">
        <w:r>
          <w:t>he collision detection is also much finer grained compared to the simple primitives of Milestone 2.</w:t>
        </w:r>
      </w:ins>
      <w:ins w:id="363" w:author="Janick Bernet" w:date="2009-04-06T03:18:00Z">
        <w:r>
          <w:t xml:space="preserve"> </w:t>
        </w:r>
      </w:ins>
      <w:ins w:id="364" w:author="Janick Bernet" w:date="2009-04-06T03:20:00Z">
        <w:r w:rsidR="005F4BF0">
          <w:t>Those changes are in detail:</w:t>
        </w:r>
      </w:ins>
    </w:p>
    <w:p w:rsidR="008349BB" w:rsidRDefault="005F4BF0" w:rsidP="008349BB">
      <w:pPr>
        <w:pStyle w:val="ListParagraph"/>
        <w:numPr>
          <w:ilvl w:val="0"/>
          <w:numId w:val="13"/>
        </w:numPr>
        <w:rPr>
          <w:ins w:id="365" w:author="Janick Bernet" w:date="2009-04-06T03:23:00Z"/>
        </w:rPr>
        <w:pPrChange w:id="366" w:author="Janick Bernet" w:date="2009-04-06T03:20:00Z">
          <w:pPr>
            <w:pStyle w:val="Heading2"/>
          </w:pPr>
        </w:pPrChange>
      </w:pPr>
      <w:ins w:id="367" w:author="Janick Bernet" w:date="2009-04-06T03:20:00Z">
        <w:r>
          <w:t xml:space="preserve">ReqL03: A shader </w:t>
        </w:r>
      </w:ins>
      <w:ins w:id="368" w:author="Janick Bernet" w:date="2009-04-06T03:21:00Z">
        <w:r>
          <w:t>for realistic Lava rendering has been written, which is described</w:t>
        </w:r>
      </w:ins>
      <w:ins w:id="369" w:author="Janick Bernet" w:date="2009-04-06T03:22:00Z">
        <w:r>
          <w:t xml:space="preserve"> in-depth under the corresponding section.</w:t>
        </w:r>
      </w:ins>
    </w:p>
    <w:p w:rsidR="008349BB" w:rsidRDefault="005F4BF0" w:rsidP="008349BB">
      <w:pPr>
        <w:pStyle w:val="ListParagraph"/>
        <w:numPr>
          <w:ilvl w:val="0"/>
          <w:numId w:val="13"/>
        </w:numPr>
        <w:rPr>
          <w:ins w:id="370" w:author="Janick Bernet" w:date="2009-04-06T03:24:00Z"/>
        </w:rPr>
        <w:pPrChange w:id="371" w:author="Janick Bernet" w:date="2009-04-06T03:20:00Z">
          <w:pPr>
            <w:pStyle w:val="Heading2"/>
          </w:pPr>
        </w:pPrChange>
      </w:pPr>
      <w:ins w:id="372" w:author="Janick Bernet" w:date="2009-04-06T03:23:00Z">
        <w:r>
          <w:t xml:space="preserve">ReqPi03: More sophisticated pillar models have been included, </w:t>
        </w:r>
      </w:ins>
      <w:ins w:id="373" w:author="Janick Bernet" w:date="2009-04-06T03:24:00Z">
        <w:r>
          <w:t>though they are not textured yet.</w:t>
        </w:r>
      </w:ins>
    </w:p>
    <w:p w:rsidR="008349BB" w:rsidRDefault="005F4BF0" w:rsidP="008349BB">
      <w:pPr>
        <w:pStyle w:val="ListParagraph"/>
        <w:numPr>
          <w:ilvl w:val="0"/>
          <w:numId w:val="13"/>
        </w:numPr>
        <w:rPr>
          <w:ins w:id="374" w:author="Janick Bernet" w:date="2009-04-06T03:24:00Z"/>
        </w:rPr>
        <w:pPrChange w:id="375" w:author="Janick Bernet" w:date="2009-04-06T03:20:00Z">
          <w:pPr>
            <w:pStyle w:val="Heading2"/>
          </w:pPr>
        </w:pPrChange>
      </w:pPr>
      <w:ins w:id="376" w:author="Janick Bernet" w:date="2009-04-06T03:24:00Z">
        <w:r>
          <w:t>ReqI03: Three different island models have been included.</w:t>
        </w:r>
      </w:ins>
    </w:p>
    <w:p w:rsidR="008349BB" w:rsidRDefault="005F4BF0" w:rsidP="008349BB">
      <w:pPr>
        <w:pStyle w:val="ListParagraph"/>
        <w:numPr>
          <w:ilvl w:val="0"/>
          <w:numId w:val="13"/>
        </w:numPr>
        <w:rPr>
          <w:ins w:id="377" w:author="Janick Bernet" w:date="2009-04-06T03:25:00Z"/>
        </w:rPr>
        <w:pPrChange w:id="378" w:author="Janick Bernet" w:date="2009-04-06T03:20:00Z">
          <w:pPr>
            <w:pStyle w:val="Heading2"/>
          </w:pPr>
        </w:pPrChange>
      </w:pPr>
      <w:ins w:id="379" w:author="Janick Bernet" w:date="2009-04-06T03:25:00Z">
        <w:r>
          <w:t>ReqUI04: An in-game menu has been added which will allow the selection of maps and players.</w:t>
        </w:r>
      </w:ins>
    </w:p>
    <w:p w:rsidR="008349BB" w:rsidRDefault="005F4BF0" w:rsidP="008349BB">
      <w:pPr>
        <w:pStyle w:val="ListParagraph"/>
        <w:numPr>
          <w:ilvl w:val="0"/>
          <w:numId w:val="13"/>
        </w:numPr>
        <w:rPr>
          <w:ins w:id="380" w:author="Janick Bernet" w:date="2009-04-06T03:27:00Z"/>
        </w:rPr>
        <w:pPrChange w:id="381" w:author="Janick Bernet" w:date="2009-04-06T03:20:00Z">
          <w:pPr>
            <w:pStyle w:val="Heading2"/>
          </w:pPr>
        </w:pPrChange>
      </w:pPr>
      <w:ins w:id="382" w:author="Janick Bernet" w:date="2009-04-06T03:26:00Z">
        <w:r>
          <w:t xml:space="preserve">ReqP04: Islands can be selected using the right analog stick; </w:t>
        </w:r>
      </w:ins>
      <w:ins w:id="383" w:author="Janick Bernet" w:date="2009-04-06T03:27:00Z">
        <w:r>
          <w:t>the closest island in the direction the stick points at is selected and the player can attract that island by pressing the right trigger. He can jump to that island by pressing the left trigger.</w:t>
        </w:r>
      </w:ins>
    </w:p>
    <w:p w:rsidR="008349BB" w:rsidRDefault="005F4BF0" w:rsidP="008349BB">
      <w:pPr>
        <w:pStyle w:val="ListParagraph"/>
        <w:numPr>
          <w:ilvl w:val="0"/>
          <w:numId w:val="13"/>
        </w:numPr>
        <w:rPr>
          <w:ins w:id="384" w:author="Janick Bernet" w:date="2009-04-06T03:28:00Z"/>
        </w:rPr>
        <w:pPrChange w:id="385" w:author="Janick Bernet" w:date="2009-04-06T03:20:00Z">
          <w:pPr>
            <w:pStyle w:val="Heading2"/>
          </w:pPr>
        </w:pPrChange>
      </w:pPr>
      <w:ins w:id="386" w:author="Janick Bernet" w:date="2009-04-06T03:27:00Z">
        <w:r>
          <w:t xml:space="preserve">ReqP05: A player can walk </w:t>
        </w:r>
      </w:ins>
      <w:ins w:id="387" w:author="Janick Bernet" w:date="2009-04-06T03:28:00Z">
        <w:r>
          <w:t>–</w:t>
        </w:r>
      </w:ins>
      <w:ins w:id="388" w:author="Janick Bernet" w:date="2009-04-06T03:27:00Z">
        <w:r>
          <w:t xml:space="preserve"> or </w:t>
        </w:r>
      </w:ins>
      <w:ins w:id="389" w:author="Janick Bernet" w:date="2009-04-06T03:28:00Z">
        <w:r>
          <w:t>fly using the jetpack – to an attracted island.</w:t>
        </w:r>
      </w:ins>
    </w:p>
    <w:p w:rsidR="008349BB" w:rsidRDefault="005F4BF0" w:rsidP="008349BB">
      <w:pPr>
        <w:pStyle w:val="ListParagraph"/>
        <w:numPr>
          <w:ilvl w:val="0"/>
          <w:numId w:val="13"/>
        </w:numPr>
        <w:rPr>
          <w:ins w:id="390" w:author="Janick Bernet" w:date="2009-04-06T03:28:00Z"/>
        </w:rPr>
        <w:pPrChange w:id="391" w:author="Janick Bernet" w:date="2009-04-06T03:20:00Z">
          <w:pPr>
            <w:pStyle w:val="Heading2"/>
          </w:pPr>
        </w:pPrChange>
      </w:pPr>
      <w:ins w:id="392" w:author="Janick Bernet" w:date="2009-04-06T03:28:00Z">
        <w:r>
          <w:t>ReqI13: Power-ups re-spawn on a random island a random amount of time after consumption.</w:t>
        </w:r>
      </w:ins>
    </w:p>
    <w:p w:rsidR="005F4BF0" w:rsidRDefault="005F4BF0" w:rsidP="005F4BF0">
      <w:pPr>
        <w:pStyle w:val="Heading2"/>
        <w:rPr>
          <w:ins w:id="393" w:author="Janick Bernet" w:date="2009-04-06T03:28:00Z"/>
        </w:rPr>
      </w:pPr>
      <w:ins w:id="394" w:author="Janick Bernet" w:date="2009-04-06T03:28:00Z">
        <w:r>
          <w:t>Problems</w:t>
        </w:r>
      </w:ins>
    </w:p>
    <w:p w:rsidR="008349BB" w:rsidRDefault="005F4BF0" w:rsidP="008349BB">
      <w:pPr>
        <w:rPr>
          <w:ins w:id="395" w:author="Janick Bernet" w:date="2009-04-06T03:28:00Z"/>
        </w:rPr>
        <w:pPrChange w:id="396" w:author="Janick Bernet" w:date="2009-04-06T03:28:00Z">
          <w:pPr>
            <w:pStyle w:val="Heading2"/>
          </w:pPr>
        </w:pPrChange>
      </w:pPr>
      <w:ins w:id="397" w:author="Janick Bernet" w:date="2009-04-06T03:28:00Z">
        <w:r>
          <w:t>Some problems still remain, such as:</w:t>
        </w:r>
      </w:ins>
    </w:p>
    <w:p w:rsidR="008349BB" w:rsidRDefault="005F4BF0" w:rsidP="008349BB">
      <w:pPr>
        <w:pStyle w:val="ListParagraph"/>
        <w:numPr>
          <w:ilvl w:val="0"/>
          <w:numId w:val="14"/>
        </w:numPr>
        <w:rPr>
          <w:ins w:id="398" w:author="Janick Bernet" w:date="2009-04-06T03:30:00Z"/>
        </w:rPr>
        <w:pPrChange w:id="399" w:author="Janick Bernet" w:date="2009-04-06T03:29:00Z">
          <w:pPr>
            <w:pStyle w:val="Heading2"/>
          </w:pPr>
        </w:pPrChange>
      </w:pPr>
      <w:ins w:id="400" w:author="Janick Bernet" w:date="2009-04-06T03:29:00Z">
        <w:r>
          <w:t xml:space="preserve">The collision response for standing on top of an island has some flaws; it can happen that a player oscillates on top of an island or gets set on top although he collided with the </w:t>
        </w:r>
      </w:ins>
      <w:ins w:id="401" w:author="Janick Bernet" w:date="2009-04-06T03:30:00Z">
        <w:r>
          <w:t>island’s border.</w:t>
        </w:r>
      </w:ins>
    </w:p>
    <w:p w:rsidR="008349BB" w:rsidRDefault="008326A6" w:rsidP="008349BB">
      <w:pPr>
        <w:pStyle w:val="ListParagraph"/>
        <w:numPr>
          <w:ilvl w:val="0"/>
          <w:numId w:val="14"/>
        </w:numPr>
        <w:rPr>
          <w:ins w:id="402" w:author="Janick Bernet" w:date="2009-04-06T03:31:00Z"/>
        </w:rPr>
        <w:pPrChange w:id="403" w:author="Janick Bernet" w:date="2009-04-06T03:29:00Z">
          <w:pPr>
            <w:pStyle w:val="Heading2"/>
          </w:pPr>
        </w:pPrChange>
      </w:pPr>
      <w:ins w:id="404" w:author="Janick Bernet" w:date="2009-04-06T03:30:00Z">
        <w:r>
          <w:lastRenderedPageBreak/>
          <w:t xml:space="preserve">Islands don’t collide with the </w:t>
        </w:r>
        <w:r w:rsidR="00202677">
          <w:t xml:space="preserve">cave at the back, nor are they stopped from leaving the screen </w:t>
        </w:r>
      </w:ins>
      <w:ins w:id="405" w:author="Janick Bernet" w:date="2009-04-06T03:31:00Z">
        <w:r w:rsidR="00202677">
          <w:t>to the left, right or bottom.</w:t>
        </w:r>
      </w:ins>
    </w:p>
    <w:p w:rsidR="00177E51" w:rsidRDefault="00202677">
      <w:pPr>
        <w:pStyle w:val="ListParagraph"/>
        <w:numPr>
          <w:ilvl w:val="0"/>
          <w:numId w:val="14"/>
        </w:numPr>
        <w:rPr>
          <w:ins w:id="406" w:author="Janick Bernet" w:date="2009-04-06T03:36:00Z"/>
        </w:rPr>
        <w:pPrChange w:id="407" w:author="Janick Bernet" w:date="2009-04-06T03:36:00Z">
          <w:pPr>
            <w:pStyle w:val="Heading2"/>
          </w:pPr>
        </w:pPrChange>
      </w:pPr>
      <w:ins w:id="408" w:author="Janick Bernet" w:date="2009-04-06T03:31:00Z">
        <w:r>
          <w:t>On island attraction some collision response is not correct; islands can sometimes go through pillars.</w:t>
        </w:r>
      </w:ins>
    </w:p>
    <w:p w:rsidR="005B4D0E" w:rsidRDefault="00E15310">
      <w:pPr>
        <w:rPr>
          <w:ins w:id="409" w:author="dpk" w:date="2009-04-06T04:50:00Z"/>
        </w:rPr>
      </w:pPr>
      <w:ins w:id="410" w:author="Janick Bernet" w:date="2009-04-06T03:36:00Z">
        <w:r>
          <w:t xml:space="preserve">Collision response was particularly problematic, as it </w:t>
        </w:r>
      </w:ins>
      <w:ins w:id="411" w:author="Janick Bernet" w:date="2009-04-06T03:38:00Z">
        <w:r>
          <w:t xml:space="preserve">can </w:t>
        </w:r>
      </w:ins>
      <w:ins w:id="412" w:author="Janick Bernet" w:date="2009-04-06T03:36:00Z">
        <w:r>
          <w:t>heavily dependen</w:t>
        </w:r>
      </w:ins>
      <w:ins w:id="413" w:author="Janick Bernet" w:date="2009-04-06T03:37:00Z">
        <w:r>
          <w:t>t</w:t>
        </w:r>
      </w:ins>
      <w:ins w:id="414" w:author="Janick Bernet" w:date="2009-04-06T03:36:00Z">
        <w:r>
          <w:t xml:space="preserve"> on </w:t>
        </w:r>
      </w:ins>
      <w:ins w:id="415" w:author="Janick Bernet" w:date="2009-04-06T03:37:00Z">
        <w:r>
          <w:t>the frame</w:t>
        </w:r>
      </w:ins>
      <w:ins w:id="416" w:author="dpk" w:date="2009-04-06T05:33:00Z">
        <w:r w:rsidR="000F4A9D">
          <w:t xml:space="preserve"> </w:t>
        </w:r>
      </w:ins>
      <w:ins w:id="417" w:author="Janick Bernet" w:date="2009-04-06T03:37:00Z">
        <w:r>
          <w:t xml:space="preserve">rate: if the </w:t>
        </w:r>
      </w:ins>
      <w:ins w:id="418" w:author="Janick Bernet" w:date="2009-04-06T03:38:00Z">
        <w:r>
          <w:t>frame</w:t>
        </w:r>
      </w:ins>
      <w:ins w:id="419" w:author="dpk" w:date="2009-04-06T05:33:00Z">
        <w:r w:rsidR="000F4A9D">
          <w:t xml:space="preserve"> </w:t>
        </w:r>
      </w:ins>
      <w:ins w:id="420" w:author="Janick Bernet" w:date="2009-04-06T03:38:00Z">
        <w:r>
          <w:t>rate drops, and the time</w:t>
        </w:r>
      </w:ins>
      <w:ins w:id="421" w:author="dpk" w:date="2009-04-06T05:33:00Z">
        <w:r w:rsidR="000F4A9D">
          <w:t xml:space="preserve"> </w:t>
        </w:r>
      </w:ins>
      <w:ins w:id="422" w:author="Janick Bernet" w:date="2009-04-06T03:38:00Z">
        <w:r>
          <w:t xml:space="preserve">step increases objects can fall through or collide again after the application of collision-response – and the same (maybe inappropriate) response gets applied again. </w:t>
        </w:r>
      </w:ins>
      <w:ins w:id="423" w:author="Janick Bernet" w:date="2009-04-06T03:40:00Z">
        <w:r>
          <w:t>Therefore collision response has to be fine tuned and adapted to each object interaction combination, which takes up quite some time.</w:t>
        </w:r>
      </w:ins>
      <w:ins w:id="424" w:author="Janick Bernet" w:date="2009-04-06T03:41:00Z">
        <w:r>
          <w:t xml:space="preserve"> This frame</w:t>
        </w:r>
      </w:ins>
      <w:ins w:id="425" w:author="dpk" w:date="2009-04-06T05:33:00Z">
        <w:r w:rsidR="000F4A9D">
          <w:t xml:space="preserve"> </w:t>
        </w:r>
      </w:ins>
      <w:ins w:id="426" w:author="Janick Bernet" w:date="2009-04-06T03:41:00Z">
        <w:r>
          <w:t>rate dependence may also mean that we will have to multithread our engine, so draw and update code can be run on separate cores und a low update time</w:t>
        </w:r>
      </w:ins>
      <w:ins w:id="427" w:author="dpk" w:date="2009-04-06T05:33:00Z">
        <w:r w:rsidR="000F4A9D">
          <w:t xml:space="preserve"> </w:t>
        </w:r>
      </w:ins>
      <w:ins w:id="428" w:author="Janick Bernet" w:date="2009-04-06T03:41:00Z">
        <w:r>
          <w:t xml:space="preserve">step can be </w:t>
        </w:r>
      </w:ins>
      <w:ins w:id="429" w:author="Janick Bernet" w:date="2009-04-06T03:42:00Z">
        <w:r>
          <w:t>guaranteed.</w:t>
        </w:r>
      </w:ins>
    </w:p>
    <w:p w:rsidR="005B4D0E" w:rsidRDefault="005B4D0E">
      <w:pPr>
        <w:spacing w:before="0" w:after="0" w:line="240" w:lineRule="auto"/>
        <w:jc w:val="left"/>
        <w:rPr>
          <w:ins w:id="430" w:author="dpk" w:date="2009-04-06T04:50:00Z"/>
        </w:rPr>
      </w:pPr>
      <w:ins w:id="431" w:author="dpk" w:date="2009-04-06T04:50:00Z">
        <w:r>
          <w:br w:type="page"/>
        </w:r>
      </w:ins>
    </w:p>
    <w:p w:rsidR="00177E51" w:rsidDel="005B4D0E" w:rsidRDefault="00177E51">
      <w:pPr>
        <w:rPr>
          <w:ins w:id="432" w:author="Janick Bernet" w:date="2009-04-06T03:17:00Z"/>
          <w:del w:id="433" w:author="dpk" w:date="2009-04-06T04:50:00Z"/>
        </w:rPr>
        <w:pPrChange w:id="434" w:author="Janick Bernet" w:date="2009-04-06T03:36:00Z">
          <w:pPr>
            <w:pStyle w:val="Heading2"/>
          </w:pPr>
        </w:pPrChange>
      </w:pPr>
    </w:p>
    <w:p w:rsidR="00BB1619" w:rsidRPr="00381392" w:rsidDel="00381392" w:rsidRDefault="005B4D0E" w:rsidP="00381392">
      <w:pPr>
        <w:pStyle w:val="Heading1"/>
        <w:rPr>
          <w:del w:id="435" w:author="dpk" w:date="2009-04-06T04:49:00Z"/>
          <w:rStyle w:val="Emphasis"/>
          <w:caps/>
          <w:color w:val="FFFFFF"/>
          <w:spacing w:val="15"/>
          <w:rPrChange w:id="436" w:author="dpk" w:date="2009-04-06T04:49:00Z">
            <w:rPr>
              <w:del w:id="437" w:author="dpk" w:date="2009-04-06T04:49:00Z"/>
            </w:rPr>
          </w:rPrChange>
        </w:rPr>
        <w:pPrChange w:id="438" w:author="dpk" w:date="2009-04-06T04:49:00Z">
          <w:pPr>
            <w:pStyle w:val="Title"/>
            <w:jc w:val="left"/>
          </w:pPr>
        </w:pPrChange>
      </w:pPr>
      <w:ins w:id="439" w:author="dpk" w:date="2009-04-06T04:50:00Z">
        <w:r>
          <w:rPr>
            <w:rStyle w:val="Emphasis"/>
            <w:caps/>
            <w:color w:val="FFFFFF"/>
            <w:spacing w:val="15"/>
          </w:rPr>
          <w:t>PRODUCTION</w:t>
        </w:r>
        <w:r w:rsidR="00D309C3">
          <w:rPr>
            <w:rStyle w:val="Emphasis"/>
            <w:caps/>
            <w:color w:val="FFFFFF"/>
            <w:spacing w:val="15"/>
          </w:rPr>
          <w:t xml:space="preserve"> </w:t>
        </w:r>
      </w:ins>
      <w:ins w:id="440" w:author="dpk" w:date="2009-04-06T04:49:00Z">
        <w:r w:rsidR="00381392">
          <w:rPr>
            <w:rStyle w:val="Emphasis"/>
            <w:caps/>
            <w:color w:val="FFFFFF"/>
            <w:spacing w:val="15"/>
          </w:rPr>
          <w:t>EXAMPLE</w:t>
        </w:r>
      </w:ins>
      <w:ins w:id="441" w:author="dpk" w:date="2009-04-06T04:50:00Z">
        <w:r w:rsidR="00D309C3">
          <w:rPr>
            <w:rStyle w:val="Emphasis"/>
            <w:caps/>
            <w:color w:val="FFFFFF"/>
            <w:spacing w:val="15"/>
          </w:rPr>
          <w:t xml:space="preserve"> -</w:t>
        </w:r>
      </w:ins>
      <w:ins w:id="442" w:author="dpk" w:date="2009-04-06T04:49:00Z">
        <w:r w:rsidR="00381392">
          <w:rPr>
            <w:rStyle w:val="Emphasis"/>
            <w:caps/>
            <w:color w:val="FFFFFF"/>
            <w:spacing w:val="15"/>
          </w:rPr>
          <w:t xml:space="preserve"> CREATING </w:t>
        </w:r>
      </w:ins>
      <w:del w:id="443" w:author="dpk" w:date="2009-04-06T04:49:00Z">
        <w:r w:rsidR="008349BB" w:rsidRPr="00381392" w:rsidDel="00381392">
          <w:rPr>
            <w:rStyle w:val="Emphasis"/>
            <w:caps/>
            <w:color w:val="FFFFFF"/>
            <w:spacing w:val="15"/>
            <w:rPrChange w:id="444" w:author="dpk" w:date="2009-04-06T04:49:00Z">
              <w:rPr/>
            </w:rPrChange>
          </w:rPr>
          <w:fldChar w:fldCharType="begin"/>
        </w:r>
        <w:r w:rsidR="00BB1619" w:rsidRPr="00381392" w:rsidDel="00381392">
          <w:rPr>
            <w:rStyle w:val="Emphasis"/>
            <w:caps/>
            <w:color w:val="FFFFFF"/>
            <w:spacing w:val="15"/>
            <w:rPrChange w:id="445" w:author="dpk" w:date="2009-04-06T04:49:00Z">
              <w:rPr/>
            </w:rPrChange>
          </w:rPr>
          <w:delInstrText xml:space="preserve"> INCLUDETEXT "E:\\Projekte\\eth_magma\\trunk\\documentation\\chapter4_alpha_release.docx" </w:delInstrText>
        </w:r>
        <w:r w:rsidR="00381392" w:rsidRPr="00381392" w:rsidDel="00381392">
          <w:rPr>
            <w:rStyle w:val="Emphasis"/>
            <w:caps/>
            <w:color w:val="FFFFFF"/>
            <w:spacing w:val="15"/>
            <w:rPrChange w:id="446" w:author="dpk" w:date="2009-04-06T04:49:00Z">
              <w:rPr>
                <w:rStyle w:val="BookTitle"/>
              </w:rPr>
            </w:rPrChange>
          </w:rPr>
          <w:delInstrText xml:space="preserve"> \* MERGEFORMAT </w:delInstrText>
        </w:r>
        <w:r w:rsidR="008349BB" w:rsidRPr="00381392" w:rsidDel="00381392">
          <w:rPr>
            <w:rStyle w:val="Emphasis"/>
            <w:caps/>
            <w:color w:val="FFFFFF"/>
            <w:spacing w:val="15"/>
            <w:rPrChange w:id="447" w:author="dpk" w:date="2009-04-06T04:49:00Z">
              <w:rPr/>
            </w:rPrChange>
          </w:rPr>
          <w:fldChar w:fldCharType="separate"/>
        </w:r>
        <w:bookmarkStart w:id="448" w:name="_Toc225873059"/>
        <w:bookmarkStart w:id="449" w:name="_Toc225873137"/>
        <w:r w:rsidR="00BB1619" w:rsidRPr="00381392" w:rsidDel="00381392">
          <w:rPr>
            <w:rStyle w:val="Emphasis"/>
            <w:caps/>
            <w:color w:val="FFFFFF"/>
            <w:spacing w:val="15"/>
            <w:rPrChange w:id="450" w:author="dpk" w:date="2009-04-06T04:49:00Z">
              <w:rPr/>
            </w:rPrChange>
          </w:rPr>
          <w:delText>Part 4 – Alpha Release</w:delText>
        </w:r>
        <w:bookmarkEnd w:id="448"/>
        <w:bookmarkEnd w:id="449"/>
      </w:del>
    </w:p>
    <w:p w:rsidR="00BB1619" w:rsidDel="00202677" w:rsidRDefault="008349BB" w:rsidP="00381392">
      <w:pPr>
        <w:pStyle w:val="Heading1"/>
        <w:rPr>
          <w:del w:id="451" w:author="Janick Bernet" w:date="2009-04-06T03:32:00Z"/>
        </w:rPr>
        <w:pPrChange w:id="452" w:author="dpk" w:date="2009-04-06T04:49:00Z">
          <w:pPr/>
        </w:pPrChange>
      </w:pPr>
      <w:del w:id="453" w:author="dpk" w:date="2009-04-06T04:49:00Z">
        <w:r w:rsidRPr="00381392" w:rsidDel="00381392">
          <w:rPr>
            <w:rStyle w:val="Emphasis"/>
            <w:caps/>
            <w:color w:val="FFFFFF"/>
            <w:spacing w:val="15"/>
            <w:rPrChange w:id="454" w:author="dpk" w:date="2009-04-06T04:49:00Z">
              <w:rPr/>
            </w:rPrChange>
          </w:rPr>
          <w:fldChar w:fldCharType="end"/>
        </w:r>
      </w:del>
    </w:p>
    <w:p w:rsidR="00BB1619" w:rsidDel="00202677" w:rsidRDefault="00BB1619" w:rsidP="00381392">
      <w:pPr>
        <w:pStyle w:val="Heading1"/>
        <w:rPr>
          <w:del w:id="455" w:author="Janick Bernet" w:date="2009-04-06T03:32:00Z"/>
        </w:rPr>
        <w:pPrChange w:id="456" w:author="dpk" w:date="2009-04-06T04:49:00Z">
          <w:pPr>
            <w:jc w:val="left"/>
          </w:pPr>
        </w:pPrChange>
      </w:pPr>
      <w:del w:id="457" w:author="Janick Bernet" w:date="2009-04-06T03:32:00Z">
        <w:r w:rsidDel="00202677">
          <w:br w:type="page"/>
        </w:r>
      </w:del>
    </w:p>
    <w:p w:rsidR="008349BB" w:rsidRDefault="008349BB" w:rsidP="00381392">
      <w:pPr>
        <w:pStyle w:val="Heading1"/>
        <w:rPr>
          <w:del w:id="458" w:author="Janick Bernet" w:date="2009-04-06T03:32:00Z"/>
        </w:rPr>
        <w:pPrChange w:id="459" w:author="dpk" w:date="2009-04-06T04:49:00Z">
          <w:pPr>
            <w:pStyle w:val="Title"/>
            <w:jc w:val="left"/>
          </w:pPr>
        </w:pPrChange>
      </w:pPr>
      <w:del w:id="460" w:author="Janick Bernet" w:date="2009-04-06T03:32:00Z">
        <w:r w:rsidDel="00202677">
          <w:rPr>
            <w:color w:val="E67300"/>
            <w:kern w:val="28"/>
            <w:sz w:val="52"/>
            <w:szCs w:val="52"/>
          </w:rPr>
          <w:fldChar w:fldCharType="begin"/>
        </w:r>
        <w:r w:rsidR="00BB1619" w:rsidDel="00202677">
          <w:delInstrText xml:space="preserve"> INCLUDETEXT "E:\\Projekte\\eth_magma\\trunk\\documentation\\chapter5_playtesting.docx" </w:delInstrText>
        </w:r>
        <w:r w:rsidDel="00202677">
          <w:rPr>
            <w:color w:val="E67300"/>
            <w:kern w:val="28"/>
            <w:sz w:val="52"/>
            <w:szCs w:val="52"/>
          </w:rPr>
          <w:fldChar w:fldCharType="separate"/>
        </w:r>
        <w:bookmarkStart w:id="461" w:name="_Toc225873060"/>
        <w:bookmarkStart w:id="462" w:name="_Toc225873138"/>
        <w:r w:rsidR="00BB1619" w:rsidDel="00202677">
          <w:delText>Part 5 – Playtesting</w:delText>
        </w:r>
        <w:bookmarkEnd w:id="461"/>
        <w:bookmarkEnd w:id="462"/>
      </w:del>
    </w:p>
    <w:p w:rsidR="008349BB" w:rsidRDefault="008349BB" w:rsidP="00381392">
      <w:pPr>
        <w:pStyle w:val="Heading1"/>
        <w:rPr>
          <w:del w:id="463" w:author="Janick Bernet" w:date="2009-04-06T03:32:00Z"/>
        </w:rPr>
        <w:pPrChange w:id="464" w:author="dpk" w:date="2009-04-06T04:49:00Z">
          <w:pPr/>
        </w:pPrChange>
      </w:pPr>
      <w:del w:id="465" w:author="Janick Bernet" w:date="2009-04-06T03:32:00Z">
        <w:r w:rsidDel="00202677">
          <w:rPr>
            <w:color w:val="E67300"/>
            <w:kern w:val="28"/>
            <w:sz w:val="52"/>
            <w:szCs w:val="52"/>
          </w:rPr>
          <w:fldChar w:fldCharType="end"/>
        </w:r>
      </w:del>
    </w:p>
    <w:p w:rsidR="008349BB" w:rsidRDefault="00BB1619" w:rsidP="00381392">
      <w:pPr>
        <w:pStyle w:val="Heading1"/>
        <w:rPr>
          <w:del w:id="466" w:author="Janick Bernet" w:date="2009-04-06T03:32:00Z"/>
        </w:rPr>
        <w:pPrChange w:id="467" w:author="dpk" w:date="2009-04-06T04:49:00Z">
          <w:pPr>
            <w:jc w:val="left"/>
          </w:pPr>
        </w:pPrChange>
      </w:pPr>
      <w:del w:id="468" w:author="Janick Bernet" w:date="2009-04-06T03:32:00Z">
        <w:r w:rsidDel="00202677">
          <w:br w:type="page"/>
        </w:r>
      </w:del>
    </w:p>
    <w:p w:rsidR="008349BB" w:rsidRDefault="008349BB" w:rsidP="00381392">
      <w:pPr>
        <w:pStyle w:val="Heading1"/>
        <w:rPr>
          <w:del w:id="469" w:author="Janick Bernet" w:date="2009-04-06T03:32:00Z"/>
        </w:rPr>
        <w:pPrChange w:id="470" w:author="dpk" w:date="2009-04-06T04:49:00Z">
          <w:pPr>
            <w:pStyle w:val="Title"/>
            <w:jc w:val="left"/>
          </w:pPr>
        </w:pPrChange>
      </w:pPr>
      <w:del w:id="471" w:author="Janick Bernet" w:date="2009-04-06T03:32:00Z">
        <w:r w:rsidDel="00202677">
          <w:rPr>
            <w:color w:val="E67300"/>
            <w:kern w:val="28"/>
            <w:sz w:val="52"/>
            <w:szCs w:val="52"/>
          </w:rPr>
          <w:fldChar w:fldCharType="begin"/>
        </w:r>
        <w:r w:rsidR="00BB1619" w:rsidDel="00202677">
          <w:delInstrText xml:space="preserve"> INCLUDETEXT "E:\\Projekte\\eth_magma\\trunk\\documentation\\chapter6_public_presentation_and_conclusion.docx" </w:delInstrText>
        </w:r>
        <w:r w:rsidDel="00202677">
          <w:rPr>
            <w:color w:val="E67300"/>
            <w:kern w:val="28"/>
            <w:sz w:val="52"/>
            <w:szCs w:val="52"/>
          </w:rPr>
          <w:fldChar w:fldCharType="separate"/>
        </w:r>
        <w:bookmarkStart w:id="472" w:name="_Toc225873061"/>
        <w:bookmarkStart w:id="473" w:name="_Toc225873139"/>
        <w:r w:rsidR="00BB1619" w:rsidDel="00202677">
          <w:delText>Part 6 – Public Presentation and Conclusion</w:delText>
        </w:r>
        <w:bookmarkEnd w:id="472"/>
        <w:bookmarkEnd w:id="473"/>
      </w:del>
    </w:p>
    <w:p w:rsidR="008349BB" w:rsidRDefault="008349BB" w:rsidP="00381392">
      <w:pPr>
        <w:pStyle w:val="Heading1"/>
        <w:rPr>
          <w:del w:id="474" w:author="Janick Bernet" w:date="2009-04-06T03:32:00Z"/>
        </w:rPr>
        <w:pPrChange w:id="475" w:author="dpk" w:date="2009-04-06T04:49:00Z">
          <w:pPr/>
        </w:pPrChange>
      </w:pPr>
      <w:del w:id="476" w:author="Janick Bernet" w:date="2009-04-06T03:32:00Z">
        <w:r w:rsidDel="00202677">
          <w:rPr>
            <w:color w:val="E67300"/>
            <w:kern w:val="28"/>
            <w:sz w:val="52"/>
            <w:szCs w:val="52"/>
          </w:rPr>
          <w:fldChar w:fldCharType="end"/>
        </w:r>
      </w:del>
    </w:p>
    <w:p w:rsidR="00177E51" w:rsidRDefault="00381392" w:rsidP="00177E51">
      <w:pPr>
        <w:pStyle w:val="Heading1"/>
        <w:rPr>
          <w:ins w:id="477" w:author="dpk" w:date="2009-04-06T05:12:00Z"/>
        </w:rPr>
        <w:pPrChange w:id="478" w:author="dpk" w:date="2009-04-06T05:12:00Z">
          <w:pPr/>
        </w:pPrChange>
      </w:pPr>
      <w:ins w:id="479" w:author="dpk" w:date="2009-04-06T04:49:00Z">
        <w:r>
          <w:t xml:space="preserve">LAVA </w:t>
        </w:r>
      </w:ins>
      <w:ins w:id="480" w:author="dpk" w:date="2009-04-06T04:50:00Z">
        <w:r w:rsidR="00D309C3">
          <w:t>SURFACES</w:t>
        </w:r>
      </w:ins>
    </w:p>
    <w:p w:rsidR="00177E51" w:rsidRDefault="00177E51" w:rsidP="00177E51">
      <w:pPr>
        <w:pStyle w:val="Heading2"/>
        <w:rPr>
          <w:ins w:id="481" w:author="dpk" w:date="2009-04-06T05:12:00Z"/>
        </w:rPr>
        <w:pPrChange w:id="482" w:author="dpk" w:date="2009-04-06T05:12:00Z">
          <w:pPr/>
        </w:pPrChange>
      </w:pPr>
      <w:ins w:id="483" w:author="dpk" w:date="2009-04-06T05:12:00Z">
        <w:r>
          <w:t>FIRST APPROACH: Lava planes</w:t>
        </w:r>
      </w:ins>
    </w:p>
    <w:p w:rsidR="007731BB" w:rsidRDefault="008C1C2A" w:rsidP="00177E51">
      <w:pPr>
        <w:rPr>
          <w:ins w:id="484" w:author="dpk" w:date="2009-04-06T06:20:00Z"/>
        </w:rPr>
        <w:pPrChange w:id="485" w:author="dpk" w:date="2009-04-06T05:12:00Z">
          <w:pPr/>
        </w:pPrChange>
      </w:pPr>
      <w:ins w:id="486" w:author="dpk" w:date="2009-04-06T06:19:00Z">
        <w:r>
          <w:t xml:space="preserve">We would like to show an example of a graphical element which we consider to be crucial for a credible ambience of our game. This serves </w:t>
        </w:r>
      </w:ins>
      <w:ins w:id="487" w:author="dpk" w:date="2009-04-06T06:20:00Z">
        <w:r>
          <w:t xml:space="preserve">both </w:t>
        </w:r>
      </w:ins>
      <w:ins w:id="488" w:author="dpk" w:date="2009-04-06T06:19:00Z">
        <w:r>
          <w:t>as a documentation for our own reference and for a work report for the lab.</w:t>
        </w:r>
      </w:ins>
    </w:p>
    <w:p w:rsidR="008C1C2A" w:rsidRDefault="008C1C2A" w:rsidP="005D1155">
      <w:pPr>
        <w:rPr>
          <w:ins w:id="489" w:author="dpk" w:date="2009-04-06T06:21:00Z"/>
        </w:rPr>
      </w:pPr>
      <w:ins w:id="490" w:author="dpk" w:date="2009-04-06T06:21:00Z">
        <w:r>
          <w:t xml:space="preserve">We started our research in lava rendering by searching the web for tutorials describing how to create lava effects in offline rendering systems like Maya. We found </w:t>
        </w:r>
        <w:r>
          <w:fldChar w:fldCharType="begin"/>
        </w:r>
        <w:r>
          <w:instrText xml:space="preserve"> HYPERLINK "</w:instrText>
        </w:r>
        <w:r w:rsidRPr="008C1C2A">
          <w:instrText>http://en.9jcg.com/comm_pages/blog_content-art-94.htm</w:instrText>
        </w:r>
        <w:r>
          <w:instrText xml:space="preserve">" </w:instrText>
        </w:r>
        <w:r>
          <w:fldChar w:fldCharType="separate"/>
        </w:r>
        <w:r w:rsidRPr="000D4CCF">
          <w:rPr>
            <w:rStyle w:val="Hyperlink"/>
          </w:rPr>
          <w:t>http://en.9jcg.com/comm_pages/blog_content-art-94.htm</w:t>
        </w:r>
        <w:r>
          <w:fldChar w:fldCharType="end"/>
        </w:r>
        <w:r>
          <w:t xml:space="preserve"> to be the one with the </w:t>
        </w:r>
      </w:ins>
      <w:ins w:id="491" w:author="dpk" w:date="2009-04-06T06:22:00Z">
        <w:r>
          <w:t xml:space="preserve"> nicest</w:t>
        </w:r>
      </w:ins>
      <w:ins w:id="492" w:author="dpk" w:date="2009-04-06T06:21:00Z">
        <w:r>
          <w:t xml:space="preserve"> results and implemented it first in Maya and then </w:t>
        </w:r>
      </w:ins>
      <w:ins w:id="493" w:author="dpk" w:date="2009-04-06T06:22:00Z">
        <w:r>
          <w:t xml:space="preserve">as a </w:t>
        </w:r>
      </w:ins>
      <w:ins w:id="494" w:author="dpk" w:date="2009-04-06T06:21:00Z">
        <w:r>
          <w:t>GPU</w:t>
        </w:r>
      </w:ins>
      <w:ins w:id="495" w:author="dpk" w:date="2009-04-06T06:22:00Z">
        <w:r>
          <w:t xml:space="preserve"> effect</w:t>
        </w:r>
      </w:ins>
      <w:ins w:id="496" w:author="dpk" w:date="2009-04-06T06:21:00Z">
        <w:r>
          <w:t>.</w:t>
        </w:r>
      </w:ins>
    </w:p>
    <w:p w:rsidR="005C3831" w:rsidRDefault="007835AA" w:rsidP="005D1155">
      <w:pPr>
        <w:rPr>
          <w:ins w:id="497" w:author="dpk" w:date="2009-04-06T04:52:00Z"/>
        </w:rPr>
      </w:pPr>
      <w:ins w:id="498" w:author="dpk" w:date="2009-04-06T05:17:00Z">
        <w:r>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36595C" w:rsidRPr="001D7A68" w:rsidDel="007731BB" w:rsidRDefault="0036595C" w:rsidP="0036595C">
                    <w:pPr>
                      <w:pStyle w:val="Caption"/>
                      <w:jc w:val="left"/>
                      <w:rPr>
                        <w:ins w:id="499" w:author="dpk" w:date="2009-04-06T05:28:00Z"/>
                        <w:sz w:val="18"/>
                        <w:szCs w:val="18"/>
                      </w:rPr>
                      <w:pPrChange w:id="500" w:author="dpk" w:date="2009-04-06T05:28:00Z">
                        <w:pPr>
                          <w:pStyle w:val="Caption"/>
                          <w:jc w:val="left"/>
                        </w:pPr>
                      </w:pPrChange>
                    </w:pPr>
                    <w:ins w:id="501" w:author="dpk" w:date="2009-04-06T05:28:00Z">
                      <w:r>
                        <w:rPr>
                          <w:sz w:val="18"/>
                          <w:szCs w:val="18"/>
                        </w:rPr>
                        <w:t xml:space="preserve">1 – An overlay of several fractal textures (Stucco) generated in Maya. Offsetting these with respect to each other will be used for animation. </w:t>
                      </w:r>
                    </w:ins>
                    <w:ins w:id="502" w:author="dpk" w:date="2009-04-06T05:29:00Z">
                      <w:r>
                        <w:rPr>
                          <w:sz w:val="18"/>
                          <w:szCs w:val="18"/>
                        </w:rPr>
                        <w:t xml:space="preserve"> </w:t>
                      </w:r>
                    </w:ins>
                    <w:ins w:id="503" w:author="dpk" w:date="2009-04-06T05:28:00Z">
                      <w:r>
                        <w:rPr>
                          <w:sz w:val="18"/>
                          <w:szCs w:val="18"/>
                        </w:rPr>
                        <w:t>2 – The dark parts of Stucco are replaced by a slight granite texture generated in Maya.</w:t>
                      </w:r>
                    </w:ins>
                    <w:ins w:id="504" w:author="dpk" w:date="2009-04-06T05:29:00Z">
                      <w:r>
                        <w:rPr>
                          <w:sz w:val="18"/>
                          <w:szCs w:val="18"/>
                        </w:rPr>
                        <w:t xml:space="preserve"> </w:t>
                      </w:r>
                    </w:ins>
                    <w:ins w:id="505" w:author="dpk" w:date="2009-04-06T05:28:00Z">
                      <w:r>
                        <w:rPr>
                          <w:sz w:val="18"/>
                          <w:szCs w:val="18"/>
                        </w:rPr>
                        <w:t xml:space="preserve"> 3a – We add diffuse shading to al</w:t>
                      </w:r>
                      <w:r>
                        <w:rPr>
                          <w:sz w:val="18"/>
                          <w:szCs w:val="18"/>
                        </w:rPr>
                        <w:t>low for normal mapping later on.</w:t>
                      </w:r>
                    </w:ins>
                  </w:p>
                  <w:p w:rsidR="007731BB" w:rsidRDefault="007731BB" w:rsidP="007731BB">
                    <w:pPr>
                      <w:pStyle w:val="Caption"/>
                      <w:jc w:val="left"/>
                      <w:rPr>
                        <w:noProof/>
                        <w:sz w:val="18"/>
                        <w:szCs w:val="18"/>
                      </w:rPr>
                    </w:pPr>
                    <w:del w:id="506" w:author="dpk" w:date="2009-04-06T05:17:00Z">
                      <w:r w:rsidRPr="001D7A68" w:rsidDel="007731BB">
                        <w:rPr>
                          <w:sz w:val="18"/>
                          <w:szCs w:val="18"/>
                        </w:rPr>
                        <w:delText xml:space="preserve">A finite state automata model of </w:delText>
                      </w:r>
                      <w:r w:rsidDel="007731BB">
                        <w:rPr>
                          <w:sz w:val="18"/>
                          <w:szCs w:val="18"/>
                        </w:rPr>
                        <w:delText xml:space="preserve">player </w:delText>
                      </w:r>
                      <w:r w:rsidRPr="001D7A68" w:rsidDel="007731BB">
                        <w:rPr>
                          <w:sz w:val="18"/>
                          <w:szCs w:val="18"/>
                        </w:rPr>
                        <w:delText xml:space="preserve">animations. Colors </w:delText>
                      </w:r>
                      <w:r w:rsidDel="007731BB">
                        <w:rPr>
                          <w:sz w:val="18"/>
                          <w:szCs w:val="18"/>
                        </w:rPr>
                        <w:delText>denote</w:delText>
                      </w:r>
                      <w:r w:rsidRPr="001D7A68" w:rsidDel="007731BB">
                        <w:rPr>
                          <w:sz w:val="18"/>
                          <w:szCs w:val="18"/>
                        </w:rPr>
                        <w:delText xml:space="preserve"> priorities of realization (green is high, red is low). </w:delText>
                      </w:r>
                      <w:r w:rsidDel="007731BB">
                        <w:rPr>
                          <w:sz w:val="18"/>
                          <w:szCs w:val="18"/>
                        </w:rPr>
                        <w:delText>Outlined states denote looping animations.</w:delText>
                      </w:r>
                    </w:del>
                  </w:p>
                </w:txbxContent>
              </v:textbox>
              <w10:wrap type="square"/>
            </v:shape>
          </w:pict>
        </w:r>
      </w:ins>
      <w:ins w:id="507" w:author="dpk" w:date="2009-04-06T05:32:00Z">
        <w:r>
          <w:rPr>
            <w:noProof/>
            <w:lang w:eastAsia="zh-CN"/>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4"/>
                      <a:stretch>
                        <a:fillRect/>
                      </a:stretch>
                    </pic:blipFill>
                    <pic:spPr>
                      <a:xfrm>
                        <a:off x="0" y="0"/>
                        <a:ext cx="5399617" cy="5542845"/>
                      </a:xfrm>
                      <a:prstGeom prst="rect">
                        <a:avLst/>
                      </a:prstGeom>
                    </pic:spPr>
                  </pic:pic>
                </a:graphicData>
              </a:graphic>
            </wp:anchor>
          </w:drawing>
        </w:r>
      </w:ins>
    </w:p>
    <w:p w:rsidR="007731BB" w:rsidRDefault="007731BB">
      <w:pPr>
        <w:spacing w:before="0" w:after="0" w:line="240" w:lineRule="auto"/>
        <w:jc w:val="left"/>
        <w:rPr>
          <w:ins w:id="508" w:author="dpk" w:date="2009-04-06T05:19:00Z"/>
        </w:rPr>
      </w:pPr>
    </w:p>
    <w:p w:rsidR="007731BB" w:rsidRDefault="007731BB">
      <w:pPr>
        <w:spacing w:before="0" w:after="0" w:line="240" w:lineRule="auto"/>
        <w:jc w:val="left"/>
        <w:rPr>
          <w:ins w:id="509" w:author="dpk" w:date="2009-04-06T05:19:00Z"/>
        </w:rPr>
      </w:pPr>
    </w:p>
    <w:p w:rsidR="007731BB" w:rsidRDefault="007731BB">
      <w:pPr>
        <w:spacing w:before="0" w:after="0" w:line="240" w:lineRule="auto"/>
        <w:jc w:val="left"/>
        <w:rPr>
          <w:ins w:id="510" w:author="dpk" w:date="2009-04-06T05:19:00Z"/>
        </w:rPr>
      </w:pPr>
    </w:p>
    <w:p w:rsidR="007731BB" w:rsidRDefault="007731BB">
      <w:pPr>
        <w:spacing w:before="0" w:after="0" w:line="240" w:lineRule="auto"/>
        <w:jc w:val="left"/>
        <w:rPr>
          <w:ins w:id="511" w:author="dpk" w:date="2009-04-06T05:19:00Z"/>
        </w:rPr>
      </w:pPr>
    </w:p>
    <w:p w:rsidR="007731BB" w:rsidRDefault="007731BB">
      <w:pPr>
        <w:spacing w:before="0" w:after="0" w:line="240" w:lineRule="auto"/>
        <w:jc w:val="left"/>
        <w:rPr>
          <w:ins w:id="512" w:author="dpk" w:date="2009-04-06T05:19:00Z"/>
        </w:rPr>
      </w:pPr>
    </w:p>
    <w:p w:rsidR="007731BB" w:rsidRDefault="007731BB">
      <w:pPr>
        <w:spacing w:before="0" w:after="0" w:line="240" w:lineRule="auto"/>
        <w:jc w:val="left"/>
        <w:rPr>
          <w:ins w:id="513" w:author="dpk" w:date="2009-04-06T05:19:00Z"/>
        </w:rPr>
      </w:pPr>
    </w:p>
    <w:p w:rsidR="007731BB" w:rsidRDefault="007731BB">
      <w:pPr>
        <w:spacing w:before="0" w:after="0" w:line="240" w:lineRule="auto"/>
        <w:jc w:val="left"/>
        <w:rPr>
          <w:ins w:id="514" w:author="dpk" w:date="2009-04-06T05:19:00Z"/>
        </w:rPr>
      </w:pPr>
    </w:p>
    <w:p w:rsidR="007731BB" w:rsidRDefault="007731BB">
      <w:pPr>
        <w:spacing w:before="0" w:after="0" w:line="240" w:lineRule="auto"/>
        <w:jc w:val="left"/>
        <w:rPr>
          <w:ins w:id="515" w:author="dpk" w:date="2009-04-06T05:19:00Z"/>
        </w:rPr>
      </w:pPr>
    </w:p>
    <w:p w:rsidR="007731BB" w:rsidRDefault="007731BB">
      <w:pPr>
        <w:spacing w:before="0" w:after="0" w:line="240" w:lineRule="auto"/>
        <w:jc w:val="left"/>
        <w:rPr>
          <w:ins w:id="516" w:author="dpk" w:date="2009-04-06T05:19:00Z"/>
        </w:rPr>
      </w:pPr>
    </w:p>
    <w:p w:rsidR="007731BB" w:rsidRDefault="007731BB">
      <w:pPr>
        <w:spacing w:before="0" w:after="0" w:line="240" w:lineRule="auto"/>
        <w:jc w:val="left"/>
        <w:rPr>
          <w:ins w:id="517" w:author="dpk" w:date="2009-04-06T05:19:00Z"/>
        </w:rPr>
      </w:pPr>
    </w:p>
    <w:p w:rsidR="007731BB" w:rsidRDefault="007731BB">
      <w:pPr>
        <w:spacing w:before="0" w:after="0" w:line="240" w:lineRule="auto"/>
        <w:jc w:val="left"/>
        <w:rPr>
          <w:ins w:id="518" w:author="dpk" w:date="2009-04-06T05:19:00Z"/>
        </w:rPr>
      </w:pPr>
    </w:p>
    <w:p w:rsidR="007731BB" w:rsidRDefault="007731BB">
      <w:pPr>
        <w:spacing w:before="0" w:after="0" w:line="240" w:lineRule="auto"/>
        <w:jc w:val="left"/>
        <w:rPr>
          <w:ins w:id="519" w:author="dpk" w:date="2009-04-06T05:19:00Z"/>
        </w:rPr>
      </w:pPr>
    </w:p>
    <w:p w:rsidR="007731BB" w:rsidRDefault="007731BB">
      <w:pPr>
        <w:spacing w:before="0" w:after="0" w:line="240" w:lineRule="auto"/>
        <w:jc w:val="left"/>
        <w:rPr>
          <w:ins w:id="520" w:author="dpk" w:date="2009-04-06T05:19:00Z"/>
        </w:rPr>
      </w:pPr>
    </w:p>
    <w:p w:rsidR="007731BB" w:rsidRDefault="007731BB">
      <w:pPr>
        <w:spacing w:before="0" w:after="0" w:line="240" w:lineRule="auto"/>
        <w:jc w:val="left"/>
        <w:rPr>
          <w:ins w:id="521" w:author="dpk" w:date="2009-04-06T05:19:00Z"/>
        </w:rPr>
      </w:pPr>
    </w:p>
    <w:p w:rsidR="007731BB" w:rsidRDefault="007731BB">
      <w:pPr>
        <w:spacing w:before="0" w:after="0" w:line="240" w:lineRule="auto"/>
        <w:jc w:val="left"/>
        <w:rPr>
          <w:ins w:id="522" w:author="dpk" w:date="2009-04-06T05:19:00Z"/>
        </w:rPr>
      </w:pPr>
    </w:p>
    <w:p w:rsidR="007731BB" w:rsidRDefault="007731BB">
      <w:pPr>
        <w:spacing w:before="0" w:after="0" w:line="240" w:lineRule="auto"/>
        <w:jc w:val="left"/>
        <w:rPr>
          <w:ins w:id="523" w:author="dpk" w:date="2009-04-06T05:19:00Z"/>
        </w:rPr>
      </w:pPr>
    </w:p>
    <w:p w:rsidR="007731BB" w:rsidRDefault="007731BB">
      <w:pPr>
        <w:spacing w:before="0" w:after="0" w:line="240" w:lineRule="auto"/>
        <w:jc w:val="left"/>
        <w:rPr>
          <w:ins w:id="524" w:author="dpk" w:date="2009-04-06T05:19:00Z"/>
        </w:rPr>
      </w:pPr>
    </w:p>
    <w:p w:rsidR="007731BB" w:rsidRDefault="007731BB">
      <w:pPr>
        <w:spacing w:before="0" w:after="0" w:line="240" w:lineRule="auto"/>
        <w:jc w:val="left"/>
        <w:rPr>
          <w:ins w:id="525" w:author="dpk" w:date="2009-04-06T05:19:00Z"/>
        </w:rPr>
      </w:pPr>
    </w:p>
    <w:p w:rsidR="007731BB" w:rsidRDefault="007731BB">
      <w:pPr>
        <w:spacing w:before="0" w:after="0" w:line="240" w:lineRule="auto"/>
        <w:jc w:val="left"/>
        <w:rPr>
          <w:ins w:id="526" w:author="dpk" w:date="2009-04-06T05:19:00Z"/>
        </w:rPr>
      </w:pPr>
    </w:p>
    <w:p w:rsidR="007731BB" w:rsidRDefault="007731BB">
      <w:pPr>
        <w:spacing w:before="0" w:after="0" w:line="240" w:lineRule="auto"/>
        <w:jc w:val="left"/>
        <w:rPr>
          <w:ins w:id="527" w:author="dpk" w:date="2009-04-06T05:19:00Z"/>
        </w:rPr>
      </w:pPr>
    </w:p>
    <w:p w:rsidR="007731BB" w:rsidRDefault="007835AA">
      <w:pPr>
        <w:spacing w:before="0" w:after="0" w:line="240" w:lineRule="auto"/>
        <w:jc w:val="left"/>
        <w:rPr>
          <w:ins w:id="528" w:author="dpk" w:date="2009-04-06T05:19:00Z"/>
        </w:rPr>
      </w:pPr>
      <w:ins w:id="529" w:author="dpk" w:date="2009-04-06T05:12:00Z">
        <w:r>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177E51" w:rsidRDefault="00177E51" w:rsidP="00177E51">
                    <w:pPr>
                      <w:pStyle w:val="Caption"/>
                      <w:jc w:val="left"/>
                      <w:rPr>
                        <w:noProof/>
                        <w:sz w:val="18"/>
                        <w:szCs w:val="18"/>
                      </w:rPr>
                    </w:pPr>
                    <w:del w:id="530" w:author="dpk" w:date="2009-04-06T05:17:00Z">
                      <w:r w:rsidRPr="001D7A68" w:rsidDel="007731BB">
                        <w:rPr>
                          <w:sz w:val="18"/>
                          <w:szCs w:val="18"/>
                        </w:rPr>
                        <w:delText xml:space="preserve">A finite state automata model of </w:delText>
                      </w:r>
                      <w:r w:rsidDel="007731BB">
                        <w:rPr>
                          <w:sz w:val="18"/>
                          <w:szCs w:val="18"/>
                        </w:rPr>
                        <w:delText xml:space="preserve">player </w:delText>
                      </w:r>
                      <w:r w:rsidRPr="001D7A68" w:rsidDel="007731BB">
                        <w:rPr>
                          <w:sz w:val="18"/>
                          <w:szCs w:val="18"/>
                        </w:rPr>
                        <w:delText xml:space="preserve">animations. Colors </w:delText>
                      </w:r>
                      <w:r w:rsidDel="007731BB">
                        <w:rPr>
                          <w:sz w:val="18"/>
                          <w:szCs w:val="18"/>
                        </w:rPr>
                        <w:delText>denote</w:delText>
                      </w:r>
                      <w:r w:rsidRPr="001D7A68" w:rsidDel="007731BB">
                        <w:rPr>
                          <w:sz w:val="18"/>
                          <w:szCs w:val="18"/>
                        </w:rPr>
                        <w:delText xml:space="preserve"> priorities of realization (green is high, red is low). </w:delText>
                      </w:r>
                      <w:r w:rsidDel="007731BB">
                        <w:rPr>
                          <w:sz w:val="18"/>
                          <w:szCs w:val="18"/>
                        </w:rPr>
                        <w:delText>Outlined states denote looping animations.</w:delText>
                      </w:r>
                    </w:del>
                    <w:ins w:id="531" w:author="dpk" w:date="2009-04-06T05:24:00Z">
                      <w:r w:rsidR="007731BB">
                        <w:rPr>
                          <w:sz w:val="18"/>
                          <w:szCs w:val="18"/>
                        </w:rPr>
                        <w:t xml:space="preserve">3b </w:t>
                      </w:r>
                      <w:r w:rsidR="007731BB">
                        <w:rPr>
                          <w:sz w:val="18"/>
                          <w:szCs w:val="18"/>
                        </w:rPr>
                        <w:t>–</w:t>
                      </w:r>
                      <w:r w:rsidR="007731BB">
                        <w:rPr>
                          <w:sz w:val="18"/>
                          <w:szCs w:val="18"/>
                        </w:rPr>
                        <w:t xml:space="preserve"> Another </w:t>
                      </w:r>
                      <w:r w:rsidR="009F2C51">
                        <w:rPr>
                          <w:sz w:val="18"/>
                          <w:szCs w:val="18"/>
                        </w:rPr>
                        <w:t>fractal texture</w:t>
                      </w:r>
                    </w:ins>
                    <w:ins w:id="532" w:author="dpk" w:date="2009-04-06T05:29:00Z">
                      <w:r w:rsidR="009F2C51">
                        <w:rPr>
                          <w:sz w:val="18"/>
                          <w:szCs w:val="18"/>
                        </w:rPr>
                        <w:t xml:space="preserve">, </w:t>
                      </w:r>
                    </w:ins>
                    <w:ins w:id="533" w:author="dpk" w:date="2009-04-06T05:24:00Z">
                      <w:r w:rsidR="007731BB">
                        <w:rPr>
                          <w:sz w:val="18"/>
                          <w:szCs w:val="18"/>
                        </w:rPr>
                        <w:t xml:space="preserve">generated </w:t>
                      </w:r>
                    </w:ins>
                    <w:ins w:id="534" w:author="dpk" w:date="2009-04-06T05:29:00Z">
                      <w:r w:rsidR="009F2C51">
                        <w:rPr>
                          <w:sz w:val="18"/>
                          <w:szCs w:val="18"/>
                        </w:rPr>
                        <w:t xml:space="preserve">in </w:t>
                      </w:r>
                    </w:ins>
                    <w:ins w:id="535" w:author="dpk" w:date="2009-04-06T05:24:00Z">
                      <w:r w:rsidR="007731BB">
                        <w:rPr>
                          <w:sz w:val="18"/>
                          <w:szCs w:val="18"/>
                        </w:rPr>
                        <w:t>Maya</w:t>
                      </w:r>
                    </w:ins>
                    <w:ins w:id="536" w:author="dpk" w:date="2009-04-06T05:30:00Z">
                      <w:r w:rsidR="008E63F4">
                        <w:rPr>
                          <w:sz w:val="18"/>
                          <w:szCs w:val="18"/>
                        </w:rPr>
                        <w:t xml:space="preserve"> and luminance-amplified in the shader</w:t>
                      </w:r>
                    </w:ins>
                    <w:ins w:id="537" w:author="dpk" w:date="2009-04-06T05:24:00Z">
                      <w:r w:rsidR="007731BB">
                        <w:rPr>
                          <w:sz w:val="18"/>
                          <w:szCs w:val="18"/>
                        </w:rPr>
                        <w:t xml:space="preserve">. </w:t>
                      </w:r>
                    </w:ins>
                    <w:ins w:id="538" w:author="dpk" w:date="2009-04-06T05:25:00Z">
                      <w:r w:rsidR="0036595C">
                        <w:rPr>
                          <w:sz w:val="18"/>
                          <w:szCs w:val="18"/>
                        </w:rPr>
                        <w:t xml:space="preserve">4a </w:t>
                      </w:r>
                    </w:ins>
                    <w:ins w:id="539" w:author="dpk" w:date="2009-04-06T05:26:00Z">
                      <w:r w:rsidR="0036595C">
                        <w:rPr>
                          <w:sz w:val="18"/>
                          <w:szCs w:val="18"/>
                        </w:rPr>
                        <w:t>–</w:t>
                      </w:r>
                    </w:ins>
                    <w:ins w:id="540" w:author="dpk" w:date="2009-04-06T05:25:00Z">
                      <w:r w:rsidR="0036595C">
                        <w:rPr>
                          <w:sz w:val="18"/>
                          <w:szCs w:val="18"/>
                        </w:rPr>
                        <w:t xml:space="preserve"> </w:t>
                      </w:r>
                    </w:ins>
                    <w:ins w:id="541" w:author="dpk" w:date="2009-04-06T05:27:00Z">
                      <w:r w:rsidR="0036595C">
                        <w:rPr>
                          <w:sz w:val="18"/>
                          <w:szCs w:val="18"/>
                        </w:rPr>
                        <w:t xml:space="preserve">The fractal texture gets blended in and moves slowly over the plane which </w:t>
                      </w:r>
                    </w:ins>
                    <w:ins w:id="542" w:author="dpk" w:date="2009-04-06T05:28:00Z">
                      <w:r w:rsidR="0036595C">
                        <w:rPr>
                          <w:sz w:val="18"/>
                          <w:szCs w:val="18"/>
                        </w:rPr>
                        <w:t xml:space="preserve">simulates </w:t>
                      </w:r>
                    </w:ins>
                    <w:ins w:id="543" w:author="dpk" w:date="2009-04-06T05:27:00Z">
                      <w:r w:rsidR="0036595C">
                        <w:rPr>
                          <w:sz w:val="18"/>
                          <w:szCs w:val="18"/>
                        </w:rPr>
                        <w:t>moving fog.</w:t>
                      </w:r>
                    </w:ins>
                    <w:ins w:id="544" w:author="dpk" w:date="2009-04-06T05:28:00Z">
                      <w:r w:rsidR="0036595C">
                        <w:rPr>
                          <w:sz w:val="18"/>
                          <w:szCs w:val="18"/>
                        </w:rPr>
                        <w:t xml:space="preserve"> 4b/5a </w:t>
                      </w:r>
                      <w:r w:rsidR="0036595C">
                        <w:rPr>
                          <w:sz w:val="18"/>
                          <w:szCs w:val="18"/>
                        </w:rPr>
                        <w:t>–</w:t>
                      </w:r>
                      <w:r w:rsidR="0036595C">
                        <w:rPr>
                          <w:sz w:val="18"/>
                          <w:szCs w:val="18"/>
                        </w:rPr>
                        <w:t xml:space="preserve"> A normal map is added </w:t>
                      </w:r>
                    </w:ins>
                    <w:ins w:id="545" w:author="dpk" w:date="2009-04-06T05:29:00Z">
                      <w:r w:rsidR="008E63F4">
                        <w:rPr>
                          <w:sz w:val="18"/>
                          <w:szCs w:val="18"/>
                        </w:rPr>
                        <w:t xml:space="preserve">to give the dark parts (stones) some structure. 5b/6 </w:t>
                      </w:r>
                    </w:ins>
                    <w:ins w:id="546" w:author="dpk" w:date="2009-04-06T05:30:00Z">
                      <w:r w:rsidR="008E63F4">
                        <w:rPr>
                          <w:sz w:val="18"/>
                          <w:szCs w:val="18"/>
                        </w:rPr>
                        <w:t>–</w:t>
                      </w:r>
                    </w:ins>
                    <w:ins w:id="547" w:author="dpk" w:date="2009-04-06T05:29:00Z">
                      <w:r w:rsidR="008E63F4">
                        <w:rPr>
                          <w:sz w:val="18"/>
                          <w:szCs w:val="18"/>
                        </w:rPr>
                        <w:t xml:space="preserve"> </w:t>
                      </w:r>
                    </w:ins>
                    <w:ins w:id="548" w:author="dpk" w:date="2009-04-06T05:30:00Z">
                      <w:r w:rsidR="008E63F4">
                        <w:rPr>
                          <w:sz w:val="18"/>
                          <w:szCs w:val="18"/>
                        </w:rPr>
                        <w:t>Two cloud renderings</w:t>
                      </w:r>
                    </w:ins>
                    <w:ins w:id="549" w:author="dpk" w:date="2009-04-06T05:32:00Z">
                      <w:r w:rsidR="008E63F4">
                        <w:rPr>
                          <w:sz w:val="18"/>
                          <w:szCs w:val="18"/>
                        </w:rPr>
                        <w:t xml:space="preserve">, generated in Photoshop, </w:t>
                      </w:r>
                    </w:ins>
                    <w:ins w:id="550" w:author="dpk" w:date="2009-04-06T05:30:00Z">
                      <w:r w:rsidR="008E63F4">
                        <w:rPr>
                          <w:sz w:val="18"/>
                          <w:szCs w:val="18"/>
                        </w:rPr>
                        <w:t xml:space="preserve">are used to generate a pseudo-random field of UV vectors which </w:t>
                      </w:r>
                    </w:ins>
                    <w:ins w:id="551" w:author="dpk" w:date="2009-04-06T05:31:00Z">
                      <w:r w:rsidR="008E63F4">
                        <w:rPr>
                          <w:sz w:val="18"/>
                          <w:szCs w:val="18"/>
                        </w:rPr>
                        <w:t xml:space="preserve">are used to distort the texture coordinates. This simulates air flickering due to the heat. 7 </w:t>
                      </w:r>
                      <w:r w:rsidR="008E63F4">
                        <w:rPr>
                          <w:sz w:val="18"/>
                          <w:szCs w:val="18"/>
                        </w:rPr>
                        <w:t>–</w:t>
                      </w:r>
                      <w:r w:rsidR="008E63F4">
                        <w:rPr>
                          <w:sz w:val="18"/>
                          <w:szCs w:val="18"/>
                        </w:rPr>
                        <w:t xml:space="preserve"> A final glow with Gaussian Blur is added.</w:t>
                      </w:r>
                    </w:ins>
                  </w:p>
                </w:txbxContent>
              </v:textbox>
              <w10:wrap type="square"/>
            </v:shape>
          </w:pict>
        </w:r>
      </w:ins>
    </w:p>
    <w:p w:rsidR="007731BB" w:rsidRDefault="007731BB">
      <w:pPr>
        <w:spacing w:before="0" w:after="0" w:line="240" w:lineRule="auto"/>
        <w:jc w:val="left"/>
        <w:rPr>
          <w:ins w:id="552" w:author="dpk" w:date="2009-04-06T05:19:00Z"/>
        </w:rPr>
      </w:pPr>
    </w:p>
    <w:p w:rsidR="007731BB" w:rsidRDefault="007731BB">
      <w:pPr>
        <w:spacing w:before="0" w:after="0" w:line="240" w:lineRule="auto"/>
        <w:jc w:val="left"/>
        <w:rPr>
          <w:ins w:id="553" w:author="dpk" w:date="2009-04-06T05:19:00Z"/>
        </w:rPr>
      </w:pPr>
    </w:p>
    <w:p w:rsidR="007731BB" w:rsidRDefault="007731BB">
      <w:pPr>
        <w:spacing w:before="0" w:after="0" w:line="240" w:lineRule="auto"/>
        <w:jc w:val="left"/>
        <w:rPr>
          <w:ins w:id="554" w:author="dpk" w:date="2009-04-06T05:19:00Z"/>
        </w:rPr>
      </w:pPr>
    </w:p>
    <w:p w:rsidR="007731BB" w:rsidRDefault="007731BB">
      <w:pPr>
        <w:spacing w:before="0" w:after="0" w:line="240" w:lineRule="auto"/>
        <w:jc w:val="left"/>
        <w:rPr>
          <w:ins w:id="555" w:author="dpk" w:date="2009-04-06T05:19:00Z"/>
        </w:rPr>
      </w:pPr>
    </w:p>
    <w:p w:rsidR="007731BB" w:rsidRDefault="007731BB">
      <w:pPr>
        <w:spacing w:before="0" w:after="0" w:line="240" w:lineRule="auto"/>
        <w:jc w:val="left"/>
        <w:rPr>
          <w:ins w:id="556" w:author="dpk" w:date="2009-04-06T05:19:00Z"/>
        </w:rPr>
      </w:pPr>
    </w:p>
    <w:p w:rsidR="007731BB" w:rsidRDefault="007731BB">
      <w:pPr>
        <w:spacing w:before="0" w:after="0" w:line="240" w:lineRule="auto"/>
        <w:jc w:val="left"/>
        <w:rPr>
          <w:ins w:id="557" w:author="dpk" w:date="2009-04-06T05:19:00Z"/>
        </w:rPr>
      </w:pPr>
    </w:p>
    <w:p w:rsidR="007731BB" w:rsidRDefault="007731BB">
      <w:pPr>
        <w:spacing w:before="0" w:after="0" w:line="240" w:lineRule="auto"/>
        <w:jc w:val="left"/>
        <w:rPr>
          <w:ins w:id="558" w:author="dpk" w:date="2009-04-06T05:19:00Z"/>
        </w:rPr>
      </w:pPr>
    </w:p>
    <w:p w:rsidR="007731BB" w:rsidRDefault="007731BB">
      <w:pPr>
        <w:spacing w:before="0" w:after="0" w:line="240" w:lineRule="auto"/>
        <w:jc w:val="left"/>
        <w:rPr>
          <w:ins w:id="559" w:author="dpk" w:date="2009-04-06T05:19:00Z"/>
        </w:rPr>
      </w:pPr>
    </w:p>
    <w:p w:rsidR="007731BB" w:rsidRDefault="007731BB">
      <w:pPr>
        <w:spacing w:before="0" w:after="0" w:line="240" w:lineRule="auto"/>
        <w:jc w:val="left"/>
        <w:rPr>
          <w:ins w:id="560" w:author="dpk" w:date="2009-04-06T05:19:00Z"/>
        </w:rPr>
      </w:pPr>
    </w:p>
    <w:p w:rsidR="007731BB" w:rsidRDefault="007731BB">
      <w:pPr>
        <w:spacing w:before="0" w:after="0" w:line="240" w:lineRule="auto"/>
        <w:jc w:val="left"/>
        <w:rPr>
          <w:ins w:id="561" w:author="dpk" w:date="2009-04-06T05:19:00Z"/>
        </w:rPr>
      </w:pPr>
    </w:p>
    <w:p w:rsidR="007731BB" w:rsidRDefault="007731BB">
      <w:pPr>
        <w:spacing w:before="0" w:after="0" w:line="240" w:lineRule="auto"/>
        <w:jc w:val="left"/>
        <w:rPr>
          <w:ins w:id="562" w:author="dpk" w:date="2009-04-06T05:19:00Z"/>
        </w:rPr>
      </w:pPr>
    </w:p>
    <w:p w:rsidR="007731BB" w:rsidRDefault="007731BB">
      <w:pPr>
        <w:spacing w:before="0" w:after="0" w:line="240" w:lineRule="auto"/>
        <w:jc w:val="left"/>
        <w:rPr>
          <w:ins w:id="563" w:author="dpk" w:date="2009-04-06T05:19:00Z"/>
        </w:rPr>
      </w:pPr>
    </w:p>
    <w:p w:rsidR="005C3831" w:rsidRDefault="00C7434C">
      <w:pPr>
        <w:spacing w:before="0" w:after="0" w:line="240" w:lineRule="auto"/>
        <w:jc w:val="left"/>
        <w:rPr>
          <w:ins w:id="564" w:author="dpk" w:date="2009-04-06T04:52:00Z"/>
        </w:rPr>
      </w:pPr>
      <w:ins w:id="565" w:author="dpk" w:date="2009-04-06T06:26:00Z">
        <w:r>
          <w:t>We had to omit the displacement part for now, but we got everything else to work with some tweaking</w:t>
        </w:r>
      </w:ins>
      <w:ins w:id="566" w:author="dpk" w:date="2009-04-06T06:27:00Z">
        <w:r>
          <w:t>. We added the heat flickering effect as described above by slightly distorting the texture coordinates.</w:t>
        </w:r>
      </w:ins>
    </w:p>
    <w:p w:rsidR="007731BB" w:rsidRDefault="007731BB" w:rsidP="007731BB">
      <w:pPr>
        <w:pStyle w:val="Heading2"/>
        <w:rPr>
          <w:ins w:id="567" w:author="dpk" w:date="2009-04-06T05:21:00Z"/>
        </w:rPr>
      </w:pPr>
      <w:ins w:id="568" w:author="dpk" w:date="2009-04-06T05:21:00Z">
        <w:r>
          <w:lastRenderedPageBreak/>
          <w:t>GOING BEYOND PLANES</w:t>
        </w:r>
        <w:r>
          <w:t xml:space="preserve">: </w:t>
        </w:r>
        <w:r>
          <w:t>PARALLAX OCCLUSION MAPPING</w:t>
        </w:r>
      </w:ins>
    </w:p>
    <w:p w:rsidR="005B6408" w:rsidRDefault="00094BEA" w:rsidP="00177E51">
      <w:pPr>
        <w:rPr>
          <w:ins w:id="569" w:author="dpk" w:date="2009-04-06T05:41:00Z"/>
          <w:noProof/>
          <w:lang w:eastAsia="zh-CN"/>
        </w:rPr>
        <w:pPrChange w:id="570" w:author="dpk" w:date="2009-04-06T05:11:00Z">
          <w:pPr/>
        </w:pPrChange>
      </w:pPr>
      <w:ins w:id="571" w:author="dpk" w:date="2009-04-06T05:36:00Z">
        <w:r>
          <w:rPr>
            <w:noProof/>
            <w:lang w:eastAsia="zh-CN"/>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5"/>
                      <a:srcRect/>
                      <a:stretch>
                        <a:fillRect/>
                      </a:stretch>
                    </pic:blipFill>
                    <pic:spPr bwMode="auto">
                      <a:xfrm>
                        <a:off x="0" y="0"/>
                        <a:ext cx="3378835" cy="1727200"/>
                      </a:xfrm>
                      <a:prstGeom prst="rect">
                        <a:avLst/>
                      </a:prstGeom>
                      <a:noFill/>
                      <a:ln w="9525">
                        <a:noFill/>
                        <a:miter lim="800000"/>
                        <a:headEnd/>
                        <a:tailEnd/>
                      </a:ln>
                    </pic:spPr>
                  </pic:pic>
                </a:graphicData>
              </a:graphic>
            </wp:anchor>
          </w:drawing>
        </w:r>
      </w:ins>
      <w:ins w:id="572" w:author="dpk" w:date="2009-04-06T05:40:00Z">
        <w:r w:rsidR="005B6408">
          <w:rPr>
            <w:noProof/>
            <w:lang w:eastAsia="zh-CN"/>
          </w:rPr>
          <w:t>T</w:t>
        </w:r>
      </w:ins>
      <w:ins w:id="573" w:author="dpk" w:date="2009-04-06T05:39:00Z">
        <w:r w:rsidR="00D8060C">
          <w:rPr>
            <w:noProof/>
            <w:lang w:eastAsia="zh-CN"/>
          </w:rPr>
          <w:t xml:space="preserve">he effect of the shader </w:t>
        </w:r>
      </w:ins>
      <w:ins w:id="574" w:author="dpk" w:date="2009-04-06T05:40:00Z">
        <w:r w:rsidR="00D8060C">
          <w:rPr>
            <w:noProof/>
            <w:lang w:eastAsia="zh-CN"/>
          </w:rPr>
          <w:t xml:space="preserve">described above </w:t>
        </w:r>
        <w:r w:rsidR="005B6408">
          <w:rPr>
            <w:noProof/>
            <w:lang w:eastAsia="zh-CN"/>
          </w:rPr>
          <w:t xml:space="preserve">looks </w:t>
        </w:r>
      </w:ins>
      <w:ins w:id="575" w:author="dpk" w:date="2009-04-06T06:23:00Z">
        <w:r w:rsidR="00C7434C">
          <w:rPr>
            <w:noProof/>
            <w:lang w:eastAsia="zh-CN"/>
          </w:rPr>
          <w:t xml:space="preserve">already quite </w:t>
        </w:r>
      </w:ins>
      <w:ins w:id="576" w:author="dpk" w:date="2009-04-06T05:40:00Z">
        <w:r w:rsidR="005B6408">
          <w:rPr>
            <w:noProof/>
            <w:lang w:eastAsia="zh-CN"/>
          </w:rPr>
          <w:t xml:space="preserve">pretty when seen from </w:t>
        </w:r>
      </w:ins>
      <w:ins w:id="577" w:author="dpk" w:date="2009-04-06T05:39:00Z">
        <w:r w:rsidR="00D8060C">
          <w:rPr>
            <w:noProof/>
            <w:lang w:eastAsia="zh-CN"/>
          </w:rPr>
          <w:t xml:space="preserve">a perspective </w:t>
        </w:r>
      </w:ins>
      <w:ins w:id="578" w:author="dpk" w:date="2009-04-06T06:23:00Z">
        <w:r w:rsidR="00C7434C">
          <w:rPr>
            <w:noProof/>
            <w:lang w:eastAsia="zh-CN"/>
          </w:rPr>
          <w:t xml:space="preserve">projection </w:t>
        </w:r>
      </w:ins>
      <w:ins w:id="579" w:author="dpk" w:date="2009-04-06T05:39:00Z">
        <w:r w:rsidR="00D8060C">
          <w:rPr>
            <w:noProof/>
            <w:lang w:eastAsia="zh-CN"/>
          </w:rPr>
          <w:t xml:space="preserve">like the one </w:t>
        </w:r>
      </w:ins>
      <w:ins w:id="580" w:author="dpk" w:date="2009-04-06T05:40:00Z">
        <w:r w:rsidR="005B6408">
          <w:rPr>
            <w:noProof/>
            <w:lang w:eastAsia="zh-CN"/>
          </w:rPr>
          <w:t>in the</w:t>
        </w:r>
      </w:ins>
      <w:ins w:id="581" w:author="dpk" w:date="2009-04-06T05:41:00Z">
        <w:r w:rsidR="005B6408">
          <w:rPr>
            <w:noProof/>
            <w:lang w:eastAsia="zh-CN"/>
          </w:rPr>
          <w:t xml:space="preserve"> picture to the left.</w:t>
        </w:r>
      </w:ins>
    </w:p>
    <w:p w:rsidR="005B6408" w:rsidRDefault="005B6408" w:rsidP="00177E51">
      <w:pPr>
        <w:rPr>
          <w:ins w:id="582" w:author="dpk" w:date="2009-04-06T05:21:00Z"/>
          <w:noProof/>
          <w:lang w:eastAsia="zh-CN"/>
        </w:rPr>
        <w:pPrChange w:id="583" w:author="dpk" w:date="2009-04-06T05:11:00Z">
          <w:pPr/>
        </w:pPrChange>
      </w:pPr>
      <w:ins w:id="584" w:author="dpk" w:date="2009-04-06T05:41:00Z">
        <w:r>
          <w:rPr>
            <w:noProof/>
            <w:lang w:eastAsia="zh-CN"/>
          </w:rPr>
          <w:t xml:space="preserve">However, we had to find out that </w:t>
        </w:r>
      </w:ins>
      <w:ins w:id="585" w:author="dpk" w:date="2009-04-06T06:24:00Z">
        <w:r w:rsidR="00C7434C">
          <w:rPr>
            <w:noProof/>
            <w:lang w:eastAsia="zh-CN"/>
          </w:rPr>
          <w:t>the effect</w:t>
        </w:r>
      </w:ins>
      <w:ins w:id="586" w:author="dpk" w:date="2009-04-06T05:41:00Z">
        <w:r>
          <w:rPr>
            <w:noProof/>
            <w:lang w:eastAsia="zh-CN"/>
          </w:rPr>
          <w:t xml:space="preserve"> owes much of its dramaticism to </w:t>
        </w:r>
      </w:ins>
      <w:ins w:id="587" w:author="dpk" w:date="2009-04-06T05:42:00Z">
        <w:r>
          <w:rPr>
            <w:noProof/>
            <w:lang w:eastAsia="zh-CN"/>
          </w:rPr>
          <w:t>the wide-angle perspective we</w:t>
        </w:r>
        <w:r>
          <w:rPr>
            <w:noProof/>
            <w:lang w:eastAsia="zh-CN"/>
          </w:rPr>
          <w:t>’</w:t>
        </w:r>
        <w:r>
          <w:rPr>
            <w:noProof/>
            <w:lang w:eastAsia="zh-CN"/>
          </w:rPr>
          <w:t>ve used during the development of the shader. As discussed in an earlier chapter,</w:t>
        </w:r>
      </w:ins>
      <w:ins w:id="588" w:author="dpk" w:date="2009-04-06T06:24:00Z">
        <w:r w:rsidR="00C7434C">
          <w:rPr>
            <w:noProof/>
            <w:lang w:eastAsia="zh-CN"/>
          </w:rPr>
          <w:t xml:space="preserve"> though,</w:t>
        </w:r>
      </w:ins>
      <w:ins w:id="589" w:author="dpk" w:date="2009-04-06T05:42:00Z">
        <w:r>
          <w:rPr>
            <w:noProof/>
            <w:lang w:eastAsia="zh-CN"/>
          </w:rPr>
          <w:t xml:space="preserve"> our gameplay requires an almost </w:t>
        </w:r>
      </w:ins>
      <w:ins w:id="590" w:author="dpk" w:date="2009-04-06T06:24:00Z">
        <w:r w:rsidR="00C7434C">
          <w:rPr>
            <w:noProof/>
            <w:lang w:eastAsia="zh-CN"/>
          </w:rPr>
          <w:t xml:space="preserve">orthographic </w:t>
        </w:r>
      </w:ins>
      <w:ins w:id="591" w:author="dpk" w:date="2009-04-06T05:42:00Z">
        <w:r>
          <w:rPr>
            <w:noProof/>
            <w:lang w:eastAsia="zh-CN"/>
          </w:rPr>
          <w:t>view on</w:t>
        </w:r>
      </w:ins>
      <w:ins w:id="592" w:author="dpk" w:date="2009-04-06T06:24:00Z">
        <w:r w:rsidR="00C7434C">
          <w:rPr>
            <w:noProof/>
            <w:lang w:eastAsia="zh-CN"/>
          </w:rPr>
          <w:t>to</w:t>
        </w:r>
      </w:ins>
      <w:ins w:id="593" w:author="dpk" w:date="2009-04-06T05:42:00Z">
        <w:r>
          <w:rPr>
            <w:noProof/>
            <w:lang w:eastAsia="zh-CN"/>
          </w:rPr>
          <w:t xml:space="preserve"> the scene in order to </w:t>
        </w:r>
      </w:ins>
      <w:ins w:id="594" w:author="dpk" w:date="2009-04-06T05:43:00Z">
        <w:r>
          <w:rPr>
            <w:noProof/>
            <w:lang w:eastAsia="zh-CN"/>
          </w:rPr>
          <w:t xml:space="preserve">maintain </w:t>
        </w:r>
      </w:ins>
      <w:ins w:id="595" w:author="dpk" w:date="2009-04-06T06:24:00Z">
        <w:r w:rsidR="00C7434C">
          <w:rPr>
            <w:noProof/>
            <w:lang w:eastAsia="zh-CN"/>
          </w:rPr>
          <w:t xml:space="preserve">maximal </w:t>
        </w:r>
      </w:ins>
      <w:ins w:id="596" w:author="dpk" w:date="2009-04-06T05:42:00Z">
        <w:r>
          <w:rPr>
            <w:noProof/>
            <w:lang w:eastAsia="zh-CN"/>
          </w:rPr>
          <w:t>clarity</w:t>
        </w:r>
      </w:ins>
      <w:ins w:id="597" w:author="dpk" w:date="2009-04-06T05:40:00Z">
        <w:r>
          <w:rPr>
            <w:noProof/>
            <w:lang w:eastAsia="zh-CN"/>
          </w:rPr>
          <w:t xml:space="preserve"> </w:t>
        </w:r>
      </w:ins>
      <w:ins w:id="598" w:author="dpk" w:date="2009-04-06T05:43:00Z">
        <w:r>
          <w:rPr>
            <w:noProof/>
            <w:lang w:eastAsia="zh-CN"/>
          </w:rPr>
          <w:t>for the players</w:t>
        </w:r>
      </w:ins>
      <w:ins w:id="599" w:author="dpk" w:date="2009-04-06T06:24:00Z">
        <w:r w:rsidR="00C7434C">
          <w:rPr>
            <w:noProof/>
            <w:lang w:eastAsia="zh-CN"/>
          </w:rPr>
          <w:t xml:space="preserve"> navigating in the scene</w:t>
        </w:r>
      </w:ins>
      <w:ins w:id="600" w:author="dpk" w:date="2009-04-06T05:43:00Z">
        <w:r>
          <w:rPr>
            <w:noProof/>
            <w:lang w:eastAsia="zh-CN"/>
          </w:rPr>
          <w:t>.</w:t>
        </w:r>
      </w:ins>
    </w:p>
    <w:p w:rsidR="00094BEA" w:rsidRDefault="00094BEA" w:rsidP="005D1155">
      <w:pPr>
        <w:rPr>
          <w:ins w:id="601" w:author="dpk" w:date="2009-04-06T04:58:00Z"/>
        </w:rPr>
      </w:pPr>
      <w:ins w:id="602" w:author="dpk" w:date="2009-04-06T05:36:00Z">
        <w:r>
          <w:rPr>
            <w:noProof/>
            <w:lang w:eastAsia="zh-CN"/>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26"/>
                      <a:stretch>
                        <a:fillRect/>
                      </a:stretch>
                    </pic:blipFill>
                    <pic:spPr>
                      <a:xfrm>
                        <a:off x="0" y="0"/>
                        <a:ext cx="3378835" cy="1184910"/>
                      </a:xfrm>
                      <a:prstGeom prst="rect">
                        <a:avLst/>
                      </a:prstGeom>
                    </pic:spPr>
                  </pic:pic>
                </a:graphicData>
              </a:graphic>
            </wp:anchor>
          </w:drawing>
        </w:r>
      </w:ins>
      <w:ins w:id="603" w:author="dpk" w:date="2009-04-06T05:43:00Z">
        <w:r w:rsidR="005B6408">
          <w:rPr>
            <w:noProof/>
            <w:lang w:eastAsia="zh-CN"/>
          </w:rPr>
          <w:t xml:space="preserve">After using the camera parameters </w:t>
        </w:r>
      </w:ins>
      <w:ins w:id="604" w:author="dpk" w:date="2009-04-06T06:24:00Z">
        <w:r w:rsidR="00C7434C">
          <w:rPr>
            <w:noProof/>
            <w:lang w:eastAsia="zh-CN"/>
          </w:rPr>
          <w:t>from the game itself</w:t>
        </w:r>
      </w:ins>
      <w:ins w:id="605" w:author="dpk" w:date="2009-04-06T05:43:00Z">
        <w:r w:rsidR="005B6408">
          <w:rPr>
            <w:noProof/>
            <w:lang w:eastAsia="zh-CN"/>
          </w:rPr>
          <w:t xml:space="preserve">, </w:t>
        </w:r>
      </w:ins>
      <w:ins w:id="606" w:author="dpk" w:date="2009-04-06T05:44:00Z">
        <w:r w:rsidR="005B6408">
          <w:rPr>
            <w:noProof/>
            <w:lang w:eastAsia="zh-CN"/>
          </w:rPr>
          <w:t>much of the effect is lost</w:t>
        </w:r>
      </w:ins>
      <w:ins w:id="607" w:author="dpk" w:date="2009-04-06T05:45:00Z">
        <w:r w:rsidR="00990EDB">
          <w:rPr>
            <w:noProof/>
            <w:lang w:eastAsia="zh-CN"/>
          </w:rPr>
          <w:t xml:space="preserve"> (see</w:t>
        </w:r>
      </w:ins>
      <w:ins w:id="608" w:author="dpk" w:date="2009-04-06T05:46:00Z">
        <w:r w:rsidR="00990EDB">
          <w:rPr>
            <w:noProof/>
            <w:lang w:eastAsia="zh-CN"/>
          </w:rPr>
          <w:t xml:space="preserve"> right</w:t>
        </w:r>
      </w:ins>
      <w:ins w:id="609" w:author="dpk" w:date="2009-04-06T05:45:00Z">
        <w:r w:rsidR="00990EDB">
          <w:rPr>
            <w:noProof/>
            <w:lang w:eastAsia="zh-CN"/>
          </w:rPr>
          <w:t>)</w:t>
        </w:r>
      </w:ins>
      <w:ins w:id="610" w:author="dpk" w:date="2009-04-06T05:44:00Z">
        <w:r w:rsidR="005B6408">
          <w:rPr>
            <w:noProof/>
            <w:lang w:eastAsia="zh-CN"/>
          </w:rPr>
          <w:t xml:space="preserve">. First, the pattern appears to be much more monotonous than before, and suddenly we miss the notion of depth. Since </w:t>
        </w:r>
      </w:ins>
      <w:ins w:id="611" w:author="dpk" w:date="2009-04-06T06:25:00Z">
        <w:r w:rsidR="00C7434C">
          <w:rPr>
            <w:noProof/>
            <w:lang w:eastAsia="zh-CN"/>
          </w:rPr>
          <w:t xml:space="preserve">the angle between the camera and the ground plane </w:t>
        </w:r>
      </w:ins>
      <w:ins w:id="612" w:author="dpk" w:date="2009-04-06T05:44:00Z">
        <w:r w:rsidR="005B6408">
          <w:rPr>
            <w:noProof/>
            <w:lang w:eastAsia="zh-CN"/>
          </w:rPr>
          <w:t>is relatively flat</w:t>
        </w:r>
      </w:ins>
      <w:ins w:id="613" w:author="dpk" w:date="2009-04-06T06:25:00Z">
        <w:r w:rsidR="00C7434C">
          <w:rPr>
            <w:noProof/>
            <w:lang w:eastAsia="zh-CN"/>
          </w:rPr>
          <w:t xml:space="preserve"> in our setting</w:t>
        </w:r>
      </w:ins>
      <w:ins w:id="614" w:author="dpk" w:date="2009-04-06T05:44:00Z">
        <w:r w:rsidR="005B6408">
          <w:rPr>
            <w:noProof/>
            <w:lang w:eastAsia="zh-CN"/>
          </w:rPr>
          <w:t xml:space="preserve">, </w:t>
        </w:r>
      </w:ins>
      <w:ins w:id="615" w:author="dpk" w:date="2009-04-06T05:45:00Z">
        <w:r w:rsidR="00990EDB">
          <w:rPr>
            <w:noProof/>
            <w:lang w:eastAsia="zh-CN"/>
          </w:rPr>
          <w:t xml:space="preserve">we thought that </w:t>
        </w:r>
      </w:ins>
      <w:ins w:id="616" w:author="dpk" w:date="2009-04-06T05:44:00Z">
        <w:r w:rsidR="005B6408">
          <w:rPr>
            <w:noProof/>
            <w:lang w:eastAsia="zh-CN"/>
          </w:rPr>
          <w:t xml:space="preserve">it would be nice to </w:t>
        </w:r>
      </w:ins>
      <w:ins w:id="617" w:author="dpk" w:date="2009-04-06T05:45:00Z">
        <w:r w:rsidR="00990EDB">
          <w:rPr>
            <w:noProof/>
            <w:lang w:eastAsia="zh-CN"/>
          </w:rPr>
          <w:t xml:space="preserve">have some actual geometric structure in the lava instead of just plain normal mapping. To find out if this would help, we took an implementation of Parallax Occlusion Mapping and </w:t>
        </w:r>
      </w:ins>
      <w:ins w:id="618" w:author="dpk" w:date="2009-04-06T05:47:00Z">
        <w:r w:rsidR="00990EDB">
          <w:rPr>
            <w:noProof/>
            <w:lang w:eastAsia="zh-CN"/>
          </w:rPr>
          <w:t>included it into our shader.</w:t>
        </w:r>
      </w:ins>
    </w:p>
    <w:p w:rsidR="000D403E" w:rsidRDefault="000D403E" w:rsidP="00094BEA">
      <w:pPr>
        <w:rPr>
          <w:ins w:id="619" w:author="dpk" w:date="2009-04-06T05:53:00Z"/>
        </w:rPr>
        <w:pPrChange w:id="620" w:author="dpk" w:date="2009-04-06T05:38:00Z">
          <w:pPr>
            <w:spacing w:before="0" w:after="0" w:line="240" w:lineRule="auto"/>
            <w:jc w:val="left"/>
          </w:pPr>
        </w:pPrChange>
      </w:pPr>
      <w:ins w:id="621" w:author="dpk" w:date="2009-04-06T05:50:00Z">
        <w:r>
          <w:t>As we show on the left</w:t>
        </w:r>
      </w:ins>
      <w:ins w:id="622" w:author="dpk" w:date="2009-04-06T05:36:00Z">
        <w:r w:rsidR="00094BEA">
          <w:rPr>
            <w:noProof/>
            <w:lang w:eastAsia="zh-CN"/>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27"/>
                      <a:srcRect/>
                      <a:stretch>
                        <a:fillRect/>
                      </a:stretch>
                    </pic:blipFill>
                    <pic:spPr bwMode="auto">
                      <a:xfrm>
                        <a:off x="0" y="0"/>
                        <a:ext cx="3378835" cy="1184910"/>
                      </a:xfrm>
                      <a:prstGeom prst="rect">
                        <a:avLst/>
                      </a:prstGeom>
                      <a:noFill/>
                      <a:ln w="9525">
                        <a:noFill/>
                        <a:miter lim="800000"/>
                        <a:headEnd/>
                        <a:tailEnd/>
                      </a:ln>
                    </pic:spPr>
                  </pic:pic>
                </a:graphicData>
              </a:graphic>
            </wp:anchor>
          </w:drawing>
        </w:r>
      </w:ins>
      <w:ins w:id="623" w:author="dpk" w:date="2009-04-06T05:50:00Z">
        <w:r>
          <w:t>, we regained a large part of the depth of the scene we</w:t>
        </w:r>
        <w:r>
          <w:t>’</w:t>
        </w:r>
        <w:r>
          <w:t>ve lost previously due to the perspective change.</w:t>
        </w:r>
      </w:ins>
    </w:p>
    <w:p w:rsidR="007E49D9" w:rsidRDefault="000D403E" w:rsidP="00094BEA">
      <w:pPr>
        <w:rPr>
          <w:ins w:id="624" w:author="dpk" w:date="2009-04-06T06:18:00Z"/>
        </w:rPr>
        <w:pPrChange w:id="625" w:author="dpk" w:date="2009-04-06T05:38:00Z">
          <w:pPr>
            <w:spacing w:before="0" w:after="0" w:line="240" w:lineRule="auto"/>
            <w:jc w:val="left"/>
          </w:pPr>
        </w:pPrChange>
      </w:pPr>
      <w:ins w:id="626" w:author="dpk" w:date="2009-04-06T05:51:00Z">
        <w:r>
          <w:t xml:space="preserve">At this point, </w:t>
        </w:r>
      </w:ins>
      <w:ins w:id="627" w:author="dpk" w:date="2009-04-06T05:53:00Z">
        <w:r>
          <w:t xml:space="preserve">we started to get more creative by altering parameters of the individual </w:t>
        </w:r>
      </w:ins>
      <w:ins w:id="628" w:author="dpk" w:date="2009-04-06T05:54:00Z">
        <w:r>
          <w:t xml:space="preserve">layers. We inverted, compressed or </w:t>
        </w:r>
      </w:ins>
      <w:ins w:id="629" w:author="dpk" w:date="2009-04-06T05:55:00Z">
        <w:r w:rsidR="007E49D9">
          <w:t>luminance-</w:t>
        </w:r>
      </w:ins>
      <w:ins w:id="630" w:author="dpk" w:date="2009-04-06T05:54:00Z">
        <w:r>
          <w:t>scaled the height map, introduced new color mappings</w:t>
        </w:r>
      </w:ins>
      <w:ins w:id="631" w:author="dpk" w:date="2009-04-06T05:55:00Z">
        <w:r>
          <w:t xml:space="preserve"> </w:t>
        </w:r>
        <w:r w:rsidR="007E49D9">
          <w:t>and changed the</w:t>
        </w:r>
      </w:ins>
      <w:ins w:id="632" w:author="dpk" w:date="2009-04-06T05:57:00Z">
        <w:r w:rsidR="007E49D9">
          <w:t xml:space="preserve"> strength of PO mapping</w:t>
        </w:r>
      </w:ins>
      <w:ins w:id="633" w:author="dpk" w:date="2009-04-06T05:55:00Z">
        <w:r w:rsidR="007E49D9">
          <w:t>.</w:t>
        </w:r>
      </w:ins>
      <w:ins w:id="634" w:author="dpk" w:date="2009-04-06T06:18:00Z">
        <w:r w:rsidR="008C1C2A">
          <w:t xml:space="preserve"> </w:t>
        </w:r>
      </w:ins>
      <w:ins w:id="635" w:author="dpk" w:date="2009-04-06T05:57:00Z">
        <w:r w:rsidR="007E49D9">
          <w:t xml:space="preserve">Soon, it became apparent that </w:t>
        </w:r>
      </w:ins>
      <w:ins w:id="636" w:author="dpk" w:date="2009-04-06T05:58:00Z">
        <w:r w:rsidR="007E49D9">
          <w:t xml:space="preserve">small changes in individual parameters led to under- or oversaturation </w:t>
        </w:r>
      </w:ins>
      <w:ins w:id="637" w:author="dpk" w:date="2009-04-06T05:59:00Z">
        <w:r w:rsidR="007E49D9">
          <w:t>quite fast,</w:t>
        </w:r>
      </w:ins>
      <w:ins w:id="638" w:author="dpk" w:date="2009-04-06T05:58:00Z">
        <w:r w:rsidR="007E49D9">
          <w:t xml:space="preserve"> </w:t>
        </w:r>
      </w:ins>
      <w:ins w:id="639" w:author="dpk" w:date="2009-04-06T05:59:00Z">
        <w:r w:rsidR="007E49D9">
          <w:t xml:space="preserve">and the need for </w:t>
        </w:r>
      </w:ins>
      <w:ins w:id="640" w:author="dpk" w:date="2009-04-06T06:01:00Z">
        <w:r w:rsidR="007E49D9">
          <w:t xml:space="preserve">some simple </w:t>
        </w:r>
      </w:ins>
      <w:ins w:id="641" w:author="dpk" w:date="2009-04-06T05:59:00Z">
        <w:r w:rsidR="007E49D9">
          <w:t>global tone mapping arose. As we already had a post-processing stage</w:t>
        </w:r>
      </w:ins>
      <w:ins w:id="642" w:author="dpk" w:date="2009-04-06T06:01:00Z">
        <w:r w:rsidR="007E49D9">
          <w:t>, this was easy to implement and it turned out that a 3</w:t>
        </w:r>
        <w:r w:rsidR="007E49D9" w:rsidRPr="007E49D9">
          <w:rPr>
            <w:vertAlign w:val="superscript"/>
            <w:rPrChange w:id="643" w:author="dpk" w:date="2009-04-06T06:01:00Z">
              <w:rPr/>
            </w:rPrChange>
          </w:rPr>
          <w:t>rd</w:t>
        </w:r>
        <w:r w:rsidR="007E49D9">
          <w:t xml:space="preserve"> order Lagrange polynomial </w:t>
        </w:r>
      </w:ins>
      <w:ins w:id="644" w:author="dpk" w:date="2009-04-06T06:25:00Z">
        <w:r w:rsidR="00C7434C">
          <w:t>with</w:t>
        </w:r>
      </w:ins>
      <w:ins w:id="645" w:author="dpk" w:date="2009-04-06T06:02:00Z">
        <w:r w:rsidR="007E49D9">
          <w:t xml:space="preserve"> interactively modifiable parameters already </w:t>
        </w:r>
      </w:ins>
      <w:ins w:id="646" w:author="dpk" w:date="2009-04-06T06:01:00Z">
        <w:r w:rsidR="007E49D9">
          <w:t>does the trick</w:t>
        </w:r>
      </w:ins>
      <w:ins w:id="647" w:author="dpk" w:date="2009-04-06T06:02:00Z">
        <w:r w:rsidR="007E49D9">
          <w:t>.</w:t>
        </w:r>
      </w:ins>
      <w:ins w:id="648" w:author="dpk" w:date="2009-04-06T06:18:00Z">
        <w:r w:rsidR="008C1C2A">
          <w:t xml:space="preserve"> </w:t>
        </w:r>
      </w:ins>
      <w:ins w:id="649" w:author="dpk" w:date="2009-04-06T06:02:00Z">
        <w:r w:rsidR="007E49D9">
          <w:t>On the next two pages, we show examples of results we achieved with different parameter sets</w:t>
        </w:r>
      </w:ins>
      <w:ins w:id="650" w:author="dpk" w:date="2009-04-06T06:03:00Z">
        <w:r w:rsidR="007E49D9">
          <w:t>.</w:t>
        </w:r>
      </w:ins>
    </w:p>
    <w:p w:rsidR="008C1C2A" w:rsidRDefault="008C1C2A" w:rsidP="00094BEA">
      <w:pPr>
        <w:rPr>
          <w:ins w:id="651" w:author="dpk" w:date="2009-04-06T05:57:00Z"/>
        </w:rPr>
        <w:pPrChange w:id="652" w:author="dpk" w:date="2009-04-06T05:38:00Z">
          <w:pPr>
            <w:spacing w:before="0" w:after="0" w:line="240" w:lineRule="auto"/>
            <w:jc w:val="left"/>
          </w:pPr>
        </w:pPrChange>
      </w:pPr>
      <w:ins w:id="653" w:author="dpk" w:date="2009-04-06T06:18:00Z">
        <w:r>
          <w:t>An increasing issue of PO mapping became the performance. We are currently working on emulating the same effect with several planes, alpha maps and alpha testing.</w:t>
        </w:r>
      </w:ins>
    </w:p>
    <w:p w:rsidR="00417580" w:rsidRDefault="00417580" w:rsidP="00094BEA">
      <w:pPr>
        <w:rPr>
          <w:ins w:id="654" w:author="dpk" w:date="2009-04-06T04:58:00Z"/>
        </w:rPr>
        <w:pPrChange w:id="655" w:author="dpk" w:date="2009-04-06T05:38:00Z">
          <w:pPr>
            <w:spacing w:before="0" w:after="0" w:line="240" w:lineRule="auto"/>
            <w:jc w:val="left"/>
          </w:pPr>
        </w:pPrChange>
      </w:pPr>
    </w:p>
    <w:p w:rsidR="00532E58" w:rsidRDefault="007731BB" w:rsidP="005D1155">
      <w:pPr>
        <w:rPr>
          <w:ins w:id="656" w:author="dpk" w:date="2009-04-06T05:06:00Z"/>
        </w:rPr>
        <w:pPrChange w:id="657" w:author="dpk" w:date="2009-04-06T04:50:00Z">
          <w:pPr/>
        </w:pPrChange>
      </w:pPr>
      <w:ins w:id="658" w:author="dpk" w:date="2009-04-06T05:19:00Z">
        <w:r>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9B5707" w:rsidRDefault="00D86780" w:rsidP="007731BB">
                    <w:pPr>
                      <w:pStyle w:val="Caption"/>
                      <w:jc w:val="left"/>
                      <w:rPr>
                        <w:ins w:id="659" w:author="dpk" w:date="2009-04-06T06:04:00Z"/>
                        <w:sz w:val="18"/>
                        <w:szCs w:val="18"/>
                      </w:rPr>
                    </w:pPr>
                    <w:ins w:id="660" w:author="dpk" w:date="2009-04-06T06:07:00Z">
                      <w:r>
                        <w:rPr>
                          <w:sz w:val="18"/>
                          <w:szCs w:val="18"/>
                        </w:rPr>
                        <w:t>First</w:t>
                      </w:r>
                    </w:ins>
                    <w:ins w:id="661" w:author="dpk" w:date="2009-04-06T06:04:00Z">
                      <w:r w:rsidR="009B5707">
                        <w:rPr>
                          <w:sz w:val="18"/>
                          <w:szCs w:val="18"/>
                        </w:rPr>
                        <w:t xml:space="preserve"> </w:t>
                      </w:r>
                      <w:r w:rsidR="009B5707">
                        <w:rPr>
                          <w:sz w:val="18"/>
                          <w:szCs w:val="18"/>
                        </w:rPr>
                        <w:t>–</w:t>
                      </w:r>
                      <w:r w:rsidR="009B5707">
                        <w:rPr>
                          <w:sz w:val="18"/>
                          <w:szCs w:val="18"/>
                        </w:rPr>
                        <w:t xml:space="preserve"> the original shader, just with Parallax Occlusion Mapping enabled.</w:t>
                      </w:r>
                    </w:ins>
                  </w:p>
                  <w:p w:rsidR="006C33FB" w:rsidRDefault="009B5707" w:rsidP="006C33FB">
                    <w:pPr>
                      <w:pStyle w:val="Caption"/>
                      <w:jc w:val="left"/>
                      <w:rPr>
                        <w:ins w:id="662" w:author="dpk" w:date="2009-04-06T06:04:00Z"/>
                        <w:sz w:val="18"/>
                        <w:szCs w:val="18"/>
                      </w:rPr>
                      <w:pPrChange w:id="663" w:author="dpk" w:date="2009-04-06T06:05:00Z">
                        <w:pPr>
                          <w:pStyle w:val="Caption"/>
                          <w:jc w:val="left"/>
                        </w:pPr>
                      </w:pPrChange>
                    </w:pPr>
                    <w:ins w:id="664" w:author="dpk" w:date="2009-04-06T06:04:00Z">
                      <w:r>
                        <w:rPr>
                          <w:sz w:val="18"/>
                          <w:szCs w:val="18"/>
                        </w:rPr>
                        <w:t xml:space="preserve">Second </w:t>
                      </w:r>
                      <w:r>
                        <w:rPr>
                          <w:sz w:val="18"/>
                          <w:szCs w:val="18"/>
                        </w:rPr>
                        <w:t>–</w:t>
                      </w:r>
                      <w:r>
                        <w:rPr>
                          <w:sz w:val="18"/>
                          <w:szCs w:val="18"/>
                        </w:rPr>
                        <w:t xml:space="preserve"> a very big </w:t>
                      </w:r>
                    </w:ins>
                    <w:ins w:id="665" w:author="dpk" w:date="2009-04-06T06:06:00Z">
                      <w:r w:rsidR="006C33FB">
                        <w:rPr>
                          <w:sz w:val="18"/>
                          <w:szCs w:val="18"/>
                        </w:rPr>
                        <w:t>glow</w:t>
                      </w:r>
                    </w:ins>
                    <w:ins w:id="666" w:author="dpk" w:date="2009-04-06T06:04:00Z">
                      <w:r>
                        <w:rPr>
                          <w:sz w:val="18"/>
                          <w:szCs w:val="18"/>
                        </w:rPr>
                        <w:t xml:space="preserve"> radius and low-contrast</w:t>
                      </w:r>
                    </w:ins>
                    <w:del w:id="667" w:author="dpk" w:date="2009-04-06T05:17:00Z">
                      <w:r w:rsidR="007731BB" w:rsidRPr="001D7A68" w:rsidDel="007731BB">
                        <w:rPr>
                          <w:sz w:val="18"/>
                          <w:szCs w:val="18"/>
                        </w:rPr>
                        <w:delText xml:space="preserve">A finite state automata model of </w:delText>
                      </w:r>
                      <w:r w:rsidR="007731BB" w:rsidDel="007731BB">
                        <w:rPr>
                          <w:sz w:val="18"/>
                          <w:szCs w:val="18"/>
                        </w:rPr>
                        <w:delText xml:space="preserve">player </w:delText>
                      </w:r>
                      <w:r w:rsidR="007731BB" w:rsidRPr="001D7A68" w:rsidDel="007731BB">
                        <w:rPr>
                          <w:sz w:val="18"/>
                          <w:szCs w:val="18"/>
                        </w:rPr>
                        <w:delText xml:space="preserve">animations. Colors </w:delText>
                      </w:r>
                      <w:r w:rsidR="007731BB" w:rsidDel="007731BB">
                        <w:rPr>
                          <w:sz w:val="18"/>
                          <w:szCs w:val="18"/>
                        </w:rPr>
                        <w:delText>denote</w:delText>
                      </w:r>
                      <w:r w:rsidR="007731BB" w:rsidRPr="001D7A68" w:rsidDel="007731BB">
                        <w:rPr>
                          <w:sz w:val="18"/>
                          <w:szCs w:val="18"/>
                        </w:rPr>
                        <w:delText xml:space="preserve"> priorities of realization (green is high, red is low). </w:delText>
                      </w:r>
                      <w:r w:rsidR="007731BB" w:rsidDel="007731BB">
                        <w:rPr>
                          <w:sz w:val="18"/>
                          <w:szCs w:val="18"/>
                        </w:rPr>
                        <w:delText>Outlined states denote looping animations.</w:delText>
                      </w:r>
                    </w:del>
                    <w:ins w:id="668" w:author="dpk" w:date="2009-04-06T06:04:00Z">
                      <w:r>
                        <w:rPr>
                          <w:sz w:val="18"/>
                          <w:szCs w:val="18"/>
                        </w:rPr>
                        <w:t xml:space="preserve"> settings in the HDR post-p</w:t>
                      </w:r>
                      <w:r w:rsidR="006C33FB">
                        <w:rPr>
                          <w:sz w:val="18"/>
                          <w:szCs w:val="18"/>
                        </w:rPr>
                        <w:t>rocessing stage.</w:t>
                      </w:r>
                    </w:ins>
                  </w:p>
                  <w:p w:rsidR="006C33FB" w:rsidRPr="006C33FB" w:rsidRDefault="006C33FB" w:rsidP="006C33FB">
                    <w:pPr>
                      <w:pStyle w:val="Caption"/>
                      <w:rPr>
                        <w:ins w:id="669" w:author="dpk" w:date="2009-04-06T06:06:00Z"/>
                        <w:sz w:val="18"/>
                        <w:szCs w:val="18"/>
                        <w:rPrChange w:id="670" w:author="dpk" w:date="2009-04-06T06:07:00Z">
                          <w:rPr>
                            <w:ins w:id="671" w:author="dpk" w:date="2009-04-06T06:06:00Z"/>
                          </w:rPr>
                        </w:rPrChange>
                      </w:rPr>
                      <w:pPrChange w:id="672" w:author="dpk" w:date="2009-04-06T06:07:00Z">
                        <w:pPr>
                          <w:pStyle w:val="Caption"/>
                          <w:jc w:val="left"/>
                        </w:pPr>
                      </w:pPrChange>
                    </w:pPr>
                    <w:ins w:id="673" w:author="dpk" w:date="2009-04-06T06:06:00Z">
                      <w:r w:rsidRPr="006C33FB">
                        <w:rPr>
                          <w:sz w:val="18"/>
                          <w:szCs w:val="18"/>
                        </w:rPr>
                        <w:t>Third – low glow radius but relatively high contrast settings in the post-processing stage</w:t>
                      </w:r>
                    </w:ins>
                    <w:ins w:id="674" w:author="dpk" w:date="2009-04-06T06:07:00Z">
                      <w:r>
                        <w:rPr>
                          <w:sz w:val="18"/>
                          <w:szCs w:val="18"/>
                        </w:rPr>
                        <w:t>.</w:t>
                      </w:r>
                    </w:ins>
                  </w:p>
                  <w:p w:rsidR="006C33FB" w:rsidRPr="006C33FB" w:rsidRDefault="006C33FB" w:rsidP="006C33FB">
                    <w:pPr>
                      <w:pStyle w:val="Caption"/>
                      <w:rPr>
                        <w:sz w:val="18"/>
                        <w:szCs w:val="18"/>
                        <w:rPrChange w:id="675" w:author="dpk" w:date="2009-04-06T06:07:00Z">
                          <w:rPr>
                            <w:noProof/>
                            <w:sz w:val="18"/>
                            <w:szCs w:val="18"/>
                          </w:rPr>
                        </w:rPrChange>
                      </w:rPr>
                      <w:pPrChange w:id="676" w:author="dpk" w:date="2009-04-06T06:07:00Z">
                        <w:pPr>
                          <w:pStyle w:val="Caption"/>
                          <w:jc w:val="left"/>
                        </w:pPr>
                      </w:pPrChange>
                    </w:pPr>
                    <w:ins w:id="677" w:author="dpk" w:date="2009-04-06T06:07:00Z">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ins>
                  </w:p>
                </w:txbxContent>
              </v:textbox>
              <w10:wrap type="square"/>
            </v:shape>
          </w:pict>
        </w:r>
      </w:ins>
      <w:ins w:id="678" w:author="dpk" w:date="2009-04-06T05:04:00Z">
        <w:r w:rsidR="00532E58">
          <w:rPr>
            <w:noProof/>
            <w:lang w:eastAsia="zh-CN"/>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27"/>
                      <a:srcRect/>
                      <a:stretch>
                        <a:fillRect/>
                      </a:stretch>
                    </pic:blipFill>
                    <pic:spPr bwMode="auto">
                      <a:xfrm>
                        <a:off x="0" y="0"/>
                        <a:ext cx="3028950" cy="1049867"/>
                      </a:xfrm>
                      <a:prstGeom prst="rect">
                        <a:avLst/>
                      </a:prstGeom>
                      <a:noFill/>
                      <a:ln w="9525">
                        <a:noFill/>
                        <a:miter lim="800000"/>
                        <a:headEnd/>
                        <a:tailEnd/>
                      </a:ln>
                    </pic:spPr>
                  </pic:pic>
                </a:graphicData>
              </a:graphic>
            </wp:inline>
          </w:drawing>
        </w:r>
      </w:ins>
    </w:p>
    <w:p w:rsidR="00532E58" w:rsidRDefault="00532E58" w:rsidP="005D1155">
      <w:pPr>
        <w:rPr>
          <w:ins w:id="679" w:author="dpk" w:date="2009-04-06T05:07:00Z"/>
        </w:rPr>
        <w:pPrChange w:id="680" w:author="dpk" w:date="2009-04-06T04:50:00Z">
          <w:pPr/>
        </w:pPrChange>
      </w:pPr>
      <w:ins w:id="681" w:author="dpk" w:date="2009-04-06T05:04:00Z">
        <w:r>
          <w:rPr>
            <w:noProof/>
            <w:lang w:eastAsia="zh-CN"/>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28"/>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eastAsia="zh-CN"/>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29"/>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eastAsia="zh-CN"/>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0"/>
                      <a:srcRect/>
                      <a:stretch>
                        <a:fillRect/>
                      </a:stretch>
                    </pic:blipFill>
                    <pic:spPr bwMode="auto">
                      <a:xfrm>
                        <a:off x="0" y="0"/>
                        <a:ext cx="3030280" cy="1051560"/>
                      </a:xfrm>
                      <a:prstGeom prst="rect">
                        <a:avLst/>
                      </a:prstGeom>
                      <a:noFill/>
                      <a:ln w="9525">
                        <a:noFill/>
                        <a:miter lim="800000"/>
                        <a:headEnd/>
                        <a:tailEnd/>
                      </a:ln>
                    </pic:spPr>
                  </pic:pic>
                </a:graphicData>
              </a:graphic>
            </wp:inline>
          </w:drawing>
        </w:r>
      </w:ins>
    </w:p>
    <w:p w:rsidR="001D0169" w:rsidRDefault="007731BB" w:rsidP="00532E58">
      <w:pPr>
        <w:jc w:val="right"/>
        <w:rPr>
          <w:ins w:id="682" w:author="dpk" w:date="2009-04-06T05:33:00Z"/>
        </w:rPr>
      </w:pPr>
      <w:ins w:id="683" w:author="dpk" w:date="2009-04-06T05:20:00Z">
        <w:r>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454A4D" w:rsidRDefault="00454A4D" w:rsidP="00454A4D">
                    <w:pPr>
                      <w:pStyle w:val="Caption"/>
                      <w:jc w:val="left"/>
                      <w:rPr>
                        <w:ins w:id="684" w:author="dpk" w:date="2009-04-06T06:10:00Z"/>
                        <w:sz w:val="18"/>
                        <w:szCs w:val="18"/>
                      </w:rPr>
                    </w:pPr>
                    <w:ins w:id="685" w:author="dpk" w:date="2009-04-06T06:10:00Z">
                      <w:r>
                        <w:rPr>
                          <w:sz w:val="18"/>
                          <w:szCs w:val="18"/>
                        </w:rPr>
                        <w:t>In this set, we inverted the depth effect of PO mapping by negatively scaling the occurring gradient term. The Stucco map which combines the textures (see earlier) is still unchanged, though.</w:t>
                      </w:r>
                    </w:ins>
                  </w:p>
                  <w:p w:rsidR="00454A4D" w:rsidRDefault="00454A4D" w:rsidP="00454A4D">
                    <w:pPr>
                      <w:pStyle w:val="Caption"/>
                      <w:jc w:val="left"/>
                      <w:rPr>
                        <w:ins w:id="686" w:author="dpk" w:date="2009-04-06T06:10:00Z"/>
                        <w:sz w:val="18"/>
                        <w:szCs w:val="18"/>
                      </w:rPr>
                    </w:pPr>
                    <w:ins w:id="687" w:author="dpk" w:date="2009-04-06T06:10:00Z">
                      <w:r>
                        <w:rPr>
                          <w:sz w:val="18"/>
                          <w:szCs w:val="18"/>
                        </w:rPr>
                        <w:t xml:space="preserve">First </w:t>
                      </w:r>
                      <w:r>
                        <w:rPr>
                          <w:sz w:val="18"/>
                          <w:szCs w:val="18"/>
                        </w:rPr>
                        <w:t>–</w:t>
                      </w:r>
                      <w:r>
                        <w:rPr>
                          <w:sz w:val="18"/>
                          <w:szCs w:val="18"/>
                        </w:rPr>
                        <w:t xml:space="preserve"> low glow radius and strength, linear tone mapping.</w:t>
                      </w:r>
                    </w:ins>
                  </w:p>
                  <w:p w:rsidR="00454A4D" w:rsidRDefault="00454A4D" w:rsidP="00454A4D">
                    <w:pPr>
                      <w:pStyle w:val="Caption"/>
                      <w:jc w:val="left"/>
                      <w:rPr>
                        <w:ins w:id="688" w:author="dpk" w:date="2009-04-06T06:10:00Z"/>
                        <w:sz w:val="18"/>
                        <w:szCs w:val="18"/>
                      </w:rPr>
                    </w:pPr>
                    <w:ins w:id="689" w:author="dpk" w:date="2009-04-06T06:10:00Z">
                      <w:r>
                        <w:rPr>
                          <w:sz w:val="18"/>
                          <w:szCs w:val="18"/>
                        </w:rPr>
                        <w:t xml:space="preserve">Second </w:t>
                      </w:r>
                    </w:ins>
                    <w:ins w:id="690" w:author="dpk" w:date="2009-04-06T06:11:00Z">
                      <w:r>
                        <w:rPr>
                          <w:sz w:val="18"/>
                          <w:szCs w:val="18"/>
                        </w:rPr>
                        <w:t>–</w:t>
                      </w:r>
                    </w:ins>
                    <w:ins w:id="691" w:author="dpk" w:date="2009-04-06T06:10:00Z">
                      <w:r>
                        <w:rPr>
                          <w:sz w:val="18"/>
                          <w:szCs w:val="18"/>
                        </w:rPr>
                        <w:t xml:space="preserve"> </w:t>
                      </w:r>
                    </w:ins>
                    <w:ins w:id="692" w:author="dpk" w:date="2009-04-06T06:11:00Z">
                      <w:r>
                        <w:rPr>
                          <w:sz w:val="18"/>
                          <w:szCs w:val="18"/>
                        </w:rPr>
                        <w:t>all illuminations are scaled up to create an uniformly hot surface.</w:t>
                      </w:r>
                    </w:ins>
                  </w:p>
                  <w:p w:rsidR="00454A4D" w:rsidRDefault="00454A4D" w:rsidP="00454A4D">
                    <w:pPr>
                      <w:pStyle w:val="Caption"/>
                      <w:jc w:val="left"/>
                      <w:rPr>
                        <w:ins w:id="693" w:author="dpk" w:date="2009-04-06T06:12:00Z"/>
                        <w:sz w:val="18"/>
                        <w:szCs w:val="18"/>
                      </w:rPr>
                    </w:pPr>
                    <w:ins w:id="694" w:author="dpk" w:date="2009-04-06T06:11:00Z">
                      <w:r>
                        <w:rPr>
                          <w:sz w:val="18"/>
                          <w:szCs w:val="18"/>
                        </w:rPr>
                        <w:t xml:space="preserve">Third </w:t>
                      </w:r>
                    </w:ins>
                    <w:ins w:id="695" w:author="dpk" w:date="2009-04-06T06:12:00Z">
                      <w:r>
                        <w:rPr>
                          <w:sz w:val="18"/>
                          <w:szCs w:val="18"/>
                        </w:rPr>
                        <w:t>–</w:t>
                      </w:r>
                    </w:ins>
                    <w:ins w:id="696" w:author="dpk" w:date="2009-04-06T06:11:00Z">
                      <w:r>
                        <w:rPr>
                          <w:sz w:val="18"/>
                          <w:szCs w:val="18"/>
                        </w:rPr>
                        <w:t xml:space="preserve"> exaggerated </w:t>
                      </w:r>
                    </w:ins>
                    <w:ins w:id="697" w:author="dpk" w:date="2009-04-06T06:12:00Z">
                      <w:r>
                        <w:rPr>
                          <w:sz w:val="18"/>
                          <w:szCs w:val="18"/>
                        </w:rPr>
                        <w:t>contrast.</w:t>
                      </w:r>
                    </w:ins>
                  </w:p>
                  <w:p w:rsidR="00454A4D" w:rsidRDefault="00454A4D" w:rsidP="00454A4D">
                    <w:pPr>
                      <w:pStyle w:val="Caption"/>
                      <w:jc w:val="left"/>
                      <w:rPr>
                        <w:ins w:id="698" w:author="dpk" w:date="2009-04-06T06:10:00Z"/>
                        <w:sz w:val="18"/>
                        <w:szCs w:val="18"/>
                      </w:rPr>
                    </w:pPr>
                    <w:ins w:id="699" w:author="dpk" w:date="2009-04-06T06:12:00Z">
                      <w:r>
                        <w:rPr>
                          <w:sz w:val="18"/>
                          <w:szCs w:val="18"/>
                        </w:rPr>
                        <w:t xml:space="preserve">Fourth </w:t>
                      </w:r>
                      <w:r>
                        <w:rPr>
                          <w:sz w:val="18"/>
                          <w:szCs w:val="18"/>
                        </w:rPr>
                        <w:t>–</w:t>
                      </w:r>
                      <w:r>
                        <w:rPr>
                          <w:sz w:val="18"/>
                          <w:szCs w:val="18"/>
                        </w:rPr>
                        <w:t xml:space="preserve"> even more exaggerated contrast. The black ridges can be interpreted as floating ashes.</w:t>
                      </w:r>
                    </w:ins>
                  </w:p>
                  <w:p w:rsidR="00454A4D" w:rsidRPr="00454A4D" w:rsidRDefault="007731BB" w:rsidP="00454A4D">
                    <w:pPr>
                      <w:rPr>
                        <w:rPrChange w:id="700" w:author="dpk" w:date="2009-04-06T06:10:00Z">
                          <w:rPr>
                            <w:noProof/>
                            <w:sz w:val="18"/>
                            <w:szCs w:val="18"/>
                          </w:rPr>
                        </w:rPrChange>
                      </w:rPr>
                      <w:pPrChange w:id="701" w:author="dpk" w:date="2009-04-06T06:10:00Z">
                        <w:pPr>
                          <w:pStyle w:val="Caption"/>
                          <w:jc w:val="left"/>
                        </w:pPr>
                      </w:pPrChange>
                    </w:pPr>
                    <w:del w:id="702" w:author="dpk" w:date="2009-04-06T05:17:00Z">
                      <w:r w:rsidRPr="001D7A68" w:rsidDel="007731BB">
                        <w:rPr>
                          <w:sz w:val="18"/>
                          <w:szCs w:val="18"/>
                        </w:rPr>
                        <w:delText xml:space="preserve">A finite state automata model of </w:delText>
                      </w:r>
                      <w:r w:rsidDel="007731BB">
                        <w:rPr>
                          <w:sz w:val="18"/>
                          <w:szCs w:val="18"/>
                        </w:rPr>
                        <w:delText xml:space="preserve">player </w:delText>
                      </w:r>
                      <w:r w:rsidRPr="001D7A68" w:rsidDel="007731BB">
                        <w:rPr>
                          <w:sz w:val="18"/>
                          <w:szCs w:val="18"/>
                        </w:rPr>
                        <w:delText xml:space="preserve">animations. Colors </w:delText>
                      </w:r>
                      <w:r w:rsidDel="007731BB">
                        <w:rPr>
                          <w:sz w:val="18"/>
                          <w:szCs w:val="18"/>
                        </w:rPr>
                        <w:delText>denote</w:delText>
                      </w:r>
                      <w:r w:rsidRPr="001D7A68" w:rsidDel="007731BB">
                        <w:rPr>
                          <w:sz w:val="18"/>
                          <w:szCs w:val="18"/>
                        </w:rPr>
                        <w:delText xml:space="preserve"> priorities of realization (green is high, red is low). </w:delText>
                      </w:r>
                      <w:r w:rsidDel="007731BB">
                        <w:rPr>
                          <w:sz w:val="18"/>
                          <w:szCs w:val="18"/>
                        </w:rPr>
                        <w:delText>Outlined states denote looping animations.</w:delText>
                      </w:r>
                    </w:del>
                  </w:p>
                </w:txbxContent>
              </v:textbox>
              <w10:wrap type="square"/>
            </v:shape>
          </w:pict>
        </w:r>
      </w:ins>
      <w:ins w:id="703" w:author="dpk" w:date="2009-04-06T05:05:00Z">
        <w:r w:rsidR="00532E58">
          <w:rPr>
            <w:noProof/>
            <w:lang w:eastAsia="zh-CN"/>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1"/>
                      <a:stretch>
                        <a:fillRect/>
                      </a:stretch>
                    </pic:blipFill>
                    <pic:spPr>
                      <a:xfrm>
                        <a:off x="0" y="0"/>
                        <a:ext cx="3030282" cy="1051560"/>
                      </a:xfrm>
                      <a:prstGeom prst="rect">
                        <a:avLst/>
                      </a:prstGeom>
                    </pic:spPr>
                  </pic:pic>
                </a:graphicData>
              </a:graphic>
            </wp:inline>
          </w:drawing>
        </w:r>
        <w:r w:rsidR="00532E58">
          <w:rPr>
            <w:noProof/>
            <w:lang w:eastAsia="zh-CN"/>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2"/>
                      <a:stretch>
                        <a:fillRect/>
                      </a:stretch>
                    </pic:blipFill>
                    <pic:spPr>
                      <a:xfrm>
                        <a:off x="0" y="0"/>
                        <a:ext cx="3030282" cy="1051560"/>
                      </a:xfrm>
                      <a:prstGeom prst="rect">
                        <a:avLst/>
                      </a:prstGeom>
                    </pic:spPr>
                  </pic:pic>
                </a:graphicData>
              </a:graphic>
            </wp:inline>
          </w:drawing>
        </w:r>
        <w:r w:rsidR="00532E58">
          <w:rPr>
            <w:noProof/>
            <w:lang w:eastAsia="zh-CN"/>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3"/>
                      <a:stretch>
                        <a:fillRect/>
                      </a:stretch>
                    </pic:blipFill>
                    <pic:spPr>
                      <a:xfrm>
                        <a:off x="0" y="0"/>
                        <a:ext cx="3030282" cy="1051560"/>
                      </a:xfrm>
                      <a:prstGeom prst="rect">
                        <a:avLst/>
                      </a:prstGeom>
                    </pic:spPr>
                  </pic:pic>
                </a:graphicData>
              </a:graphic>
            </wp:inline>
          </w:drawing>
        </w:r>
        <w:r w:rsidR="00532E58">
          <w:rPr>
            <w:noProof/>
            <w:lang w:eastAsia="zh-CN"/>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4"/>
                      <a:stretch>
                        <a:fillRect/>
                      </a:stretch>
                    </pic:blipFill>
                    <pic:spPr>
                      <a:xfrm>
                        <a:off x="0" y="0"/>
                        <a:ext cx="3021413" cy="1051560"/>
                      </a:xfrm>
                      <a:prstGeom prst="rect">
                        <a:avLst/>
                      </a:prstGeom>
                    </pic:spPr>
                  </pic:pic>
                </a:graphicData>
              </a:graphic>
            </wp:inline>
          </w:drawing>
        </w:r>
      </w:ins>
    </w:p>
    <w:p w:rsidR="00FF7BCD" w:rsidRDefault="001D0169">
      <w:pPr>
        <w:spacing w:before="0" w:after="0" w:line="240" w:lineRule="auto"/>
        <w:jc w:val="left"/>
        <w:rPr>
          <w:ins w:id="704" w:author="dpk" w:date="2009-04-06T05:34:00Z"/>
        </w:rPr>
      </w:pPr>
      <w:ins w:id="705" w:author="dpk" w:date="2009-04-06T05:33:00Z">
        <w:r>
          <w:br w:type="page"/>
        </w:r>
      </w:ins>
      <w:ins w:id="706" w:author="dpk" w:date="2009-04-06T05:34:00Z">
        <w:r w:rsidR="00FF7BCD">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786CC2" w:rsidRDefault="00786CC2" w:rsidP="00FF7BCD">
                    <w:pPr>
                      <w:pStyle w:val="Caption"/>
                      <w:jc w:val="left"/>
                      <w:rPr>
                        <w:ins w:id="707" w:author="dpk" w:date="2009-04-06T06:14:00Z"/>
                        <w:sz w:val="18"/>
                        <w:szCs w:val="18"/>
                      </w:rPr>
                    </w:pPr>
                    <w:ins w:id="708" w:author="dpk" w:date="2009-04-06T06:13:00Z">
                      <w:r>
                        <w:rPr>
                          <w:sz w:val="18"/>
                          <w:szCs w:val="18"/>
                        </w:rPr>
                        <w:t xml:space="preserve">In this set, we inverted the Stucco texture which serves as both a height map and a </w:t>
                      </w:r>
                    </w:ins>
                    <w:ins w:id="709" w:author="dpk" w:date="2009-04-06T06:14:00Z">
                      <w:r>
                        <w:rPr>
                          <w:sz w:val="18"/>
                          <w:szCs w:val="18"/>
                        </w:rPr>
                        <w:t>blending operator between texture layers. Afterwards, we let the Gradient unchanged, so the entire effect is just inverted.</w:t>
                      </w:r>
                    </w:ins>
                  </w:p>
                  <w:p w:rsidR="007A1708" w:rsidRDefault="007A1708" w:rsidP="007A1708">
                    <w:pPr>
                      <w:pStyle w:val="Caption"/>
                      <w:jc w:val="left"/>
                      <w:rPr>
                        <w:ins w:id="710" w:author="dpk" w:date="2009-04-06T06:16:00Z"/>
                        <w:sz w:val="18"/>
                        <w:szCs w:val="18"/>
                      </w:rPr>
                    </w:pPr>
                    <w:ins w:id="711" w:author="dpk" w:date="2009-04-06T06:16:00Z">
                      <w:r>
                        <w:rPr>
                          <w:sz w:val="18"/>
                          <w:szCs w:val="18"/>
                        </w:rPr>
                        <w:t>First – low glow radius and strength, linear tone mapping.</w:t>
                      </w:r>
                    </w:ins>
                  </w:p>
                  <w:p w:rsidR="007A1708" w:rsidRDefault="007A1708" w:rsidP="007A1708">
                    <w:pPr>
                      <w:pStyle w:val="Caption"/>
                      <w:jc w:val="left"/>
                      <w:rPr>
                        <w:ins w:id="712" w:author="dpk" w:date="2009-04-06T06:16:00Z"/>
                        <w:sz w:val="18"/>
                        <w:szCs w:val="18"/>
                      </w:rPr>
                    </w:pPr>
                    <w:ins w:id="713" w:author="dpk" w:date="2009-04-06T06:16:00Z">
                      <w:r>
                        <w:rPr>
                          <w:sz w:val="18"/>
                          <w:szCs w:val="18"/>
                        </w:rPr>
                        <w:t>Second – a very big glow radius and low-contrast settings in the HDR post-processing stage.</w:t>
                      </w:r>
                    </w:ins>
                  </w:p>
                  <w:p w:rsidR="00786CC2" w:rsidRDefault="00786CC2" w:rsidP="00FF7BCD">
                    <w:pPr>
                      <w:pStyle w:val="Caption"/>
                      <w:jc w:val="left"/>
                      <w:rPr>
                        <w:ins w:id="714" w:author="dpk" w:date="2009-04-06T06:15:00Z"/>
                        <w:sz w:val="18"/>
                        <w:szCs w:val="18"/>
                      </w:rPr>
                    </w:pPr>
                    <w:ins w:id="715" w:author="dpk" w:date="2009-04-06T06:15:00Z">
                      <w:r>
                        <w:rPr>
                          <w:sz w:val="18"/>
                          <w:szCs w:val="18"/>
                        </w:rPr>
                        <w:t xml:space="preserve">Third </w:t>
                      </w:r>
                      <w:r>
                        <w:rPr>
                          <w:sz w:val="18"/>
                          <w:szCs w:val="18"/>
                        </w:rPr>
                        <w:t>–</w:t>
                      </w:r>
                      <w:r>
                        <w:rPr>
                          <w:sz w:val="18"/>
                          <w:szCs w:val="18"/>
                        </w:rPr>
                        <w:t xml:space="preserve"> enhanced contrast. The bright structures can be interpreted as little flames which move along the surface.</w:t>
                      </w:r>
                    </w:ins>
                  </w:p>
                  <w:p w:rsidR="00FF7BCD" w:rsidRDefault="00786CC2" w:rsidP="00FF7BCD">
                    <w:pPr>
                      <w:pStyle w:val="Caption"/>
                      <w:jc w:val="left"/>
                      <w:rPr>
                        <w:noProof/>
                        <w:sz w:val="18"/>
                        <w:szCs w:val="18"/>
                      </w:rPr>
                    </w:pPr>
                    <w:ins w:id="716" w:author="dpk" w:date="2009-04-06T06:15:00Z">
                      <w:r>
                        <w:rPr>
                          <w:sz w:val="18"/>
                          <w:szCs w:val="18"/>
                        </w:rPr>
                        <w:t xml:space="preserve">Fourth </w:t>
                      </w:r>
                      <w:r>
                        <w:rPr>
                          <w:sz w:val="18"/>
                          <w:szCs w:val="18"/>
                        </w:rPr>
                        <w:t>–</w:t>
                      </w:r>
                      <w:r>
                        <w:rPr>
                          <w:sz w:val="18"/>
                          <w:szCs w:val="18"/>
                        </w:rPr>
                        <w:t xml:space="preserve"> extreme contrast. The flame effect is exaggerated now to indicate that the </w:t>
                      </w:r>
                    </w:ins>
                    <w:ins w:id="717" w:author="dpk" w:date="2009-04-06T06:16:00Z">
                      <w:r>
                        <w:rPr>
                          <w:sz w:val="18"/>
                          <w:szCs w:val="18"/>
                        </w:rPr>
                        <w:t xml:space="preserve">fire </w:t>
                      </w:r>
                    </w:ins>
                    <w:ins w:id="718" w:author="dpk" w:date="2009-04-06T06:15:00Z">
                      <w:r>
                        <w:rPr>
                          <w:sz w:val="18"/>
                          <w:szCs w:val="18"/>
                        </w:rPr>
                        <w:t xml:space="preserve">is really </w:t>
                      </w:r>
                    </w:ins>
                    <w:ins w:id="719" w:author="dpk" w:date="2009-04-06T06:16:00Z">
                      <w:r>
                        <w:rPr>
                          <w:sz w:val="18"/>
                          <w:szCs w:val="18"/>
                        </w:rPr>
                        <w:t>bright.</w:t>
                      </w:r>
                    </w:ins>
                    <w:del w:id="720" w:author="dpk" w:date="2009-04-06T05:17:00Z">
                      <w:r w:rsidR="00FF7BCD" w:rsidRPr="001D7A68" w:rsidDel="007731BB">
                        <w:rPr>
                          <w:sz w:val="18"/>
                          <w:szCs w:val="18"/>
                        </w:rPr>
                        <w:delText xml:space="preserve">A finite state automata model of </w:delText>
                      </w:r>
                      <w:r w:rsidR="00FF7BCD" w:rsidDel="007731BB">
                        <w:rPr>
                          <w:sz w:val="18"/>
                          <w:szCs w:val="18"/>
                        </w:rPr>
                        <w:delText xml:space="preserve">player </w:delText>
                      </w:r>
                      <w:r w:rsidR="00FF7BCD" w:rsidRPr="001D7A68" w:rsidDel="007731BB">
                        <w:rPr>
                          <w:sz w:val="18"/>
                          <w:szCs w:val="18"/>
                        </w:rPr>
                        <w:delText xml:space="preserve">animations. Colors </w:delText>
                      </w:r>
                      <w:r w:rsidR="00FF7BCD" w:rsidDel="007731BB">
                        <w:rPr>
                          <w:sz w:val="18"/>
                          <w:szCs w:val="18"/>
                        </w:rPr>
                        <w:delText>denote</w:delText>
                      </w:r>
                      <w:r w:rsidR="00FF7BCD" w:rsidRPr="001D7A68" w:rsidDel="007731BB">
                        <w:rPr>
                          <w:sz w:val="18"/>
                          <w:szCs w:val="18"/>
                        </w:rPr>
                        <w:delText xml:space="preserve"> priorities of realization (green is high, red is low). </w:delText>
                      </w:r>
                      <w:r w:rsidR="00FF7BCD" w:rsidDel="007731BB">
                        <w:rPr>
                          <w:sz w:val="18"/>
                          <w:szCs w:val="18"/>
                        </w:rPr>
                        <w:delText>Outlined states denote looping animations.</w:delText>
                      </w:r>
                    </w:del>
                  </w:p>
                </w:txbxContent>
              </v:textbox>
              <w10:wrap type="square"/>
            </v:shape>
          </w:pict>
        </w:r>
      </w:ins>
      <w:ins w:id="721" w:author="dpk" w:date="2009-04-06T05:33:00Z">
        <w:r w:rsidR="00FF7BCD">
          <w:rPr>
            <w:noProof/>
            <w:lang w:eastAsia="zh-CN"/>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Pr>
            <w:noProof/>
            <w:lang w:eastAsia="zh-CN"/>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36"/>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Pr>
            <w:noProof/>
            <w:lang w:eastAsia="zh-CN"/>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37"/>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Pr>
            <w:noProof/>
            <w:lang w:eastAsia="zh-CN"/>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38"/>
                      <a:srcRect/>
                      <a:stretch>
                        <a:fillRect/>
                      </a:stretch>
                    </pic:blipFill>
                    <pic:spPr bwMode="auto">
                      <a:xfrm>
                        <a:off x="0" y="0"/>
                        <a:ext cx="3013030" cy="1051560"/>
                      </a:xfrm>
                      <a:prstGeom prst="rect">
                        <a:avLst/>
                      </a:prstGeom>
                      <a:noFill/>
                      <a:ln w="9525">
                        <a:noFill/>
                        <a:miter lim="800000"/>
                        <a:headEnd/>
                        <a:tailEnd/>
                      </a:ln>
                    </pic:spPr>
                  </pic:pic>
                </a:graphicData>
              </a:graphic>
            </wp:inline>
          </w:drawing>
        </w:r>
      </w:ins>
      <w:ins w:id="722" w:author="dpk" w:date="2009-04-06T05:34:00Z">
        <w:r w:rsidR="00FF7BCD">
          <w:br/>
        </w:r>
      </w:ins>
    </w:p>
    <w:p w:rsidR="001D0169" w:rsidRDefault="00834454" w:rsidP="00FF7BCD">
      <w:pPr>
        <w:spacing w:before="0" w:after="0" w:line="240" w:lineRule="auto"/>
        <w:jc w:val="right"/>
        <w:rPr>
          <w:ins w:id="723" w:author="dpk" w:date="2009-04-06T05:33:00Z"/>
        </w:rPr>
        <w:pPrChange w:id="724" w:author="dpk" w:date="2009-04-06T05:34:00Z">
          <w:pPr>
            <w:spacing w:before="0" w:after="0" w:line="240" w:lineRule="auto"/>
            <w:jc w:val="left"/>
          </w:pPr>
        </w:pPrChange>
      </w:pPr>
      <w:ins w:id="725" w:author="dpk" w:date="2009-04-06T05:35:00Z">
        <w:r>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7A1708" w:rsidRDefault="007A1708" w:rsidP="007A1708">
                    <w:pPr>
                      <w:pStyle w:val="Caption"/>
                      <w:jc w:val="left"/>
                      <w:rPr>
                        <w:ins w:id="726" w:author="dpk" w:date="2009-04-06T06:16:00Z"/>
                        <w:sz w:val="18"/>
                        <w:szCs w:val="18"/>
                      </w:rPr>
                    </w:pPr>
                    <w:ins w:id="727" w:author="dpk" w:date="2009-04-06T06:16:00Z">
                      <w:r>
                        <w:rPr>
                          <w:sz w:val="18"/>
                          <w:szCs w:val="18"/>
                        </w:rPr>
                        <w:t xml:space="preserve">In this set, we inverted </w:t>
                      </w:r>
                      <w:r>
                        <w:rPr>
                          <w:sz w:val="18"/>
                          <w:szCs w:val="18"/>
                        </w:rPr>
                        <w:t xml:space="preserve">both </w:t>
                      </w:r>
                      <w:r>
                        <w:rPr>
                          <w:sz w:val="18"/>
                          <w:szCs w:val="18"/>
                        </w:rPr>
                        <w:t xml:space="preserve">the Stucco texture </w:t>
                      </w:r>
                    </w:ins>
                    <w:ins w:id="728" w:author="dpk" w:date="2009-04-06T06:17:00Z">
                      <w:r>
                        <w:rPr>
                          <w:sz w:val="18"/>
                          <w:szCs w:val="18"/>
                        </w:rPr>
                        <w:t>and its gradient afterwards. This leads to big, bright, burning chunks on the surface.</w:t>
                      </w:r>
                    </w:ins>
                  </w:p>
                  <w:p w:rsidR="007A1708" w:rsidRDefault="007A1708" w:rsidP="007A1708">
                    <w:pPr>
                      <w:pStyle w:val="Caption"/>
                      <w:jc w:val="left"/>
                      <w:rPr>
                        <w:ins w:id="729" w:author="dpk" w:date="2009-04-06T06:16:00Z"/>
                        <w:sz w:val="18"/>
                        <w:szCs w:val="18"/>
                      </w:rPr>
                    </w:pPr>
                    <w:ins w:id="730" w:author="dpk" w:date="2009-04-06T06:16:00Z">
                      <w:r>
                        <w:rPr>
                          <w:sz w:val="18"/>
                          <w:szCs w:val="18"/>
                        </w:rPr>
                        <w:t>First – low glow radius and strength, linear tone mapping.</w:t>
                      </w:r>
                    </w:ins>
                  </w:p>
                  <w:p w:rsidR="007A1708" w:rsidRDefault="007A1708" w:rsidP="007A1708">
                    <w:pPr>
                      <w:pStyle w:val="Caption"/>
                      <w:jc w:val="left"/>
                      <w:rPr>
                        <w:ins w:id="731" w:author="dpk" w:date="2009-04-06T06:16:00Z"/>
                        <w:sz w:val="18"/>
                        <w:szCs w:val="18"/>
                      </w:rPr>
                    </w:pPr>
                    <w:ins w:id="732" w:author="dpk" w:date="2009-04-06T06:16:00Z">
                      <w:r>
                        <w:rPr>
                          <w:sz w:val="18"/>
                          <w:szCs w:val="18"/>
                        </w:rPr>
                        <w:t>Second – a very big glow radius and low-contrast settings in the HDR post-processing stage.</w:t>
                      </w:r>
                    </w:ins>
                  </w:p>
                  <w:p w:rsidR="007A1708" w:rsidRDefault="007A1708" w:rsidP="00834454">
                    <w:pPr>
                      <w:pStyle w:val="Caption"/>
                      <w:jc w:val="left"/>
                      <w:rPr>
                        <w:ins w:id="733" w:author="dpk" w:date="2009-04-06T06:17:00Z"/>
                        <w:sz w:val="18"/>
                        <w:szCs w:val="18"/>
                      </w:rPr>
                    </w:pPr>
                    <w:ins w:id="734" w:author="dpk" w:date="2009-04-06T06:17:00Z">
                      <w:r>
                        <w:rPr>
                          <w:sz w:val="18"/>
                          <w:szCs w:val="18"/>
                        </w:rPr>
                        <w:t xml:space="preserve">Third </w:t>
                      </w:r>
                      <w:r>
                        <w:rPr>
                          <w:sz w:val="18"/>
                          <w:szCs w:val="18"/>
                        </w:rPr>
                        <w:t>–</w:t>
                      </w:r>
                      <w:r>
                        <w:rPr>
                          <w:sz w:val="18"/>
                          <w:szCs w:val="18"/>
                        </w:rPr>
                        <w:t xml:space="preserve"> enhanced contrast.</w:t>
                      </w:r>
                    </w:ins>
                  </w:p>
                  <w:p w:rsidR="00834454" w:rsidRDefault="007A1708" w:rsidP="00834454">
                    <w:pPr>
                      <w:pStyle w:val="Caption"/>
                      <w:jc w:val="left"/>
                      <w:rPr>
                        <w:noProof/>
                        <w:sz w:val="18"/>
                        <w:szCs w:val="18"/>
                      </w:rPr>
                    </w:pPr>
                    <w:ins w:id="735" w:author="dpk" w:date="2009-04-06T06:17:00Z">
                      <w:r>
                        <w:rPr>
                          <w:sz w:val="18"/>
                          <w:szCs w:val="18"/>
                        </w:rPr>
                        <w:t xml:space="preserve">Fourth </w:t>
                      </w:r>
                      <w:r>
                        <w:rPr>
                          <w:sz w:val="18"/>
                          <w:szCs w:val="18"/>
                        </w:rPr>
                        <w:t>–</w:t>
                      </w:r>
                      <w:r>
                        <w:rPr>
                          <w:sz w:val="18"/>
                          <w:szCs w:val="18"/>
                        </w:rPr>
                        <w:t xml:space="preserve"> extreme contrast.</w:t>
                      </w:r>
                    </w:ins>
                    <w:del w:id="736" w:author="dpk" w:date="2009-04-06T05:17:00Z">
                      <w:r w:rsidR="00834454" w:rsidRPr="001D7A68" w:rsidDel="007731BB">
                        <w:rPr>
                          <w:sz w:val="18"/>
                          <w:szCs w:val="18"/>
                        </w:rPr>
                        <w:delText xml:space="preserve">A finite state automata model of </w:delText>
                      </w:r>
                      <w:r w:rsidR="00834454" w:rsidDel="007731BB">
                        <w:rPr>
                          <w:sz w:val="18"/>
                          <w:szCs w:val="18"/>
                        </w:rPr>
                        <w:delText xml:space="preserve">player </w:delText>
                      </w:r>
                      <w:r w:rsidR="00834454" w:rsidRPr="001D7A68" w:rsidDel="007731BB">
                        <w:rPr>
                          <w:sz w:val="18"/>
                          <w:szCs w:val="18"/>
                        </w:rPr>
                        <w:delText xml:space="preserve">animations. Colors </w:delText>
                      </w:r>
                      <w:r w:rsidR="00834454" w:rsidDel="007731BB">
                        <w:rPr>
                          <w:sz w:val="18"/>
                          <w:szCs w:val="18"/>
                        </w:rPr>
                        <w:delText>denote</w:delText>
                      </w:r>
                      <w:r w:rsidR="00834454" w:rsidRPr="001D7A68" w:rsidDel="007731BB">
                        <w:rPr>
                          <w:sz w:val="18"/>
                          <w:szCs w:val="18"/>
                        </w:rPr>
                        <w:delText xml:space="preserve"> priorities of realization (green is high, red is low). </w:delText>
                      </w:r>
                      <w:r w:rsidR="00834454" w:rsidDel="007731BB">
                        <w:rPr>
                          <w:sz w:val="18"/>
                          <w:szCs w:val="18"/>
                        </w:rPr>
                        <w:delText>Outlined states denote looping animations.</w:delText>
                      </w:r>
                    </w:del>
                  </w:p>
                </w:txbxContent>
              </v:textbox>
              <w10:wrap type="square"/>
            </v:shape>
          </w:pict>
        </w:r>
      </w:ins>
      <w:ins w:id="737" w:author="dpk" w:date="2009-04-06T05:33:00Z">
        <w:r w:rsidR="00FF7BCD">
          <w:rPr>
            <w:noProof/>
            <w:lang w:eastAsia="zh-CN"/>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Pr>
            <w:noProof/>
            <w:lang w:eastAsia="zh-CN"/>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Pr>
            <w:noProof/>
            <w:lang w:eastAsia="zh-CN"/>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Pr>
            <w:noProof/>
            <w:lang w:eastAsia="zh-CN"/>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ins>
    </w:p>
    <w:p w:rsidR="00532E58" w:rsidRPr="005D1155" w:rsidRDefault="00532E58" w:rsidP="00532E58">
      <w:pPr>
        <w:jc w:val="right"/>
        <w:rPr>
          <w:rPrChange w:id="738" w:author="dpk" w:date="2009-04-06T04:50:00Z">
            <w:rPr/>
          </w:rPrChange>
        </w:rPr>
        <w:pPrChange w:id="739" w:author="dpk" w:date="2009-04-06T05:08:00Z">
          <w:pPr/>
        </w:pPrChange>
      </w:pPr>
    </w:p>
    <w:sectPr w:rsidR="00532E58" w:rsidRPr="005D1155" w:rsidSect="00181DDA">
      <w:footerReference w:type="even" r:id="rId43"/>
      <w:footerReference w:type="default" r:id="rId44"/>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4DA6" w:rsidRDefault="00FC4DA6" w:rsidP="00F950B7">
      <w:pPr>
        <w:spacing w:before="0" w:after="0" w:line="240" w:lineRule="auto"/>
      </w:pPr>
      <w:r>
        <w:separator/>
      </w:r>
    </w:p>
  </w:endnote>
  <w:endnote w:type="continuationSeparator" w:id="1">
    <w:p w:rsidR="00FC4DA6" w:rsidRDefault="00FC4DA6"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177E51" w:rsidRPr="00ED7B53">
      <w:trPr>
        <w:trHeight w:val="360"/>
      </w:trPr>
      <w:tc>
        <w:tcPr>
          <w:tcW w:w="1500" w:type="pct"/>
          <w:tcBorders>
            <w:top w:val="single" w:sz="4" w:space="0" w:color="D66B00"/>
          </w:tcBorders>
          <w:shd w:val="clear" w:color="auto" w:fill="D66B00"/>
        </w:tcPr>
        <w:p w:rsidR="00177E51" w:rsidRPr="00ED7B53" w:rsidRDefault="00177E51">
          <w:pPr>
            <w:pStyle w:val="Footer"/>
            <w:rPr>
              <w:color w:val="FFFFFF"/>
            </w:rPr>
          </w:pPr>
          <w:fldSimple w:instr=" PAGE   \* MERGEFORMAT ">
            <w:r w:rsidR="00C7434C" w:rsidRPr="00C7434C">
              <w:rPr>
                <w:noProof/>
                <w:color w:val="FFFFFF"/>
              </w:rPr>
              <w:t>26</w:t>
            </w:r>
          </w:fldSimple>
        </w:p>
      </w:tc>
      <w:tc>
        <w:tcPr>
          <w:tcW w:w="3500" w:type="pct"/>
          <w:tcBorders>
            <w:top w:val="single" w:sz="4" w:space="0" w:color="D66B00"/>
          </w:tcBorders>
        </w:tcPr>
        <w:p w:rsidR="00177E51" w:rsidRPr="00ED7B53" w:rsidRDefault="00177E51">
          <w:pPr>
            <w:pStyle w:val="Footer"/>
          </w:pPr>
        </w:p>
      </w:tc>
    </w:tr>
  </w:tbl>
  <w:p w:rsidR="00177E51" w:rsidRDefault="00177E5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177E51" w:rsidRPr="00ED7B53">
      <w:trPr>
        <w:trHeight w:val="360"/>
      </w:trPr>
      <w:tc>
        <w:tcPr>
          <w:tcW w:w="3500" w:type="pct"/>
          <w:tcBorders>
            <w:top w:val="single" w:sz="4" w:space="0" w:color="D66B00"/>
          </w:tcBorders>
        </w:tcPr>
        <w:p w:rsidR="00177E51" w:rsidRPr="00ED7B53" w:rsidRDefault="00177E51">
          <w:pPr>
            <w:pStyle w:val="Footer"/>
            <w:jc w:val="right"/>
          </w:pPr>
        </w:p>
      </w:tc>
      <w:tc>
        <w:tcPr>
          <w:tcW w:w="1500" w:type="pct"/>
          <w:tcBorders>
            <w:top w:val="single" w:sz="4" w:space="0" w:color="D66B00"/>
          </w:tcBorders>
          <w:shd w:val="clear" w:color="auto" w:fill="D66B00"/>
        </w:tcPr>
        <w:p w:rsidR="00177E51" w:rsidRPr="00ED7B53" w:rsidRDefault="00177E51">
          <w:pPr>
            <w:pStyle w:val="Footer"/>
            <w:jc w:val="right"/>
            <w:rPr>
              <w:color w:val="FFFFFF"/>
            </w:rPr>
          </w:pPr>
          <w:fldSimple w:instr=" PAGE    \* MERGEFORMAT ">
            <w:r w:rsidR="00C7434C" w:rsidRPr="00C7434C">
              <w:rPr>
                <w:noProof/>
                <w:color w:val="FFFFFF"/>
              </w:rPr>
              <w:t>25</w:t>
            </w:r>
          </w:fldSimple>
        </w:p>
      </w:tc>
    </w:tr>
  </w:tbl>
  <w:p w:rsidR="00177E51" w:rsidRDefault="00177E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4DA6" w:rsidRDefault="00FC4DA6" w:rsidP="00F950B7">
      <w:pPr>
        <w:spacing w:before="0" w:after="0" w:line="240" w:lineRule="auto"/>
      </w:pPr>
      <w:r>
        <w:separator/>
      </w:r>
    </w:p>
  </w:footnote>
  <w:footnote w:type="continuationSeparator" w:id="1">
    <w:p w:rsidR="00FC4DA6" w:rsidRDefault="00FC4DA6"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7">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9"/>
  </w:num>
  <w:num w:numId="4">
    <w:abstractNumId w:val="11"/>
  </w:num>
  <w:num w:numId="5">
    <w:abstractNumId w:val="7"/>
  </w:num>
  <w:num w:numId="6">
    <w:abstractNumId w:val="1"/>
  </w:num>
  <w:num w:numId="7">
    <w:abstractNumId w:val="5"/>
  </w:num>
  <w:num w:numId="8">
    <w:abstractNumId w:val="6"/>
  </w:num>
  <w:num w:numId="9">
    <w:abstractNumId w:val="10"/>
  </w:num>
  <w:num w:numId="10">
    <w:abstractNumId w:val="12"/>
  </w:num>
  <w:num w:numId="11">
    <w:abstractNumId w:val="8"/>
  </w:num>
  <w:num w:numId="12">
    <w:abstractNumId w:val="3"/>
  </w:num>
  <w:num w:numId="13">
    <w:abstractNumId w:val="13"/>
  </w:num>
  <w:num w:numId="1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14320"/>
    <w:rsid w:val="00015467"/>
    <w:rsid w:val="00015986"/>
    <w:rsid w:val="00020AB3"/>
    <w:rsid w:val="00026790"/>
    <w:rsid w:val="0003258A"/>
    <w:rsid w:val="000373F2"/>
    <w:rsid w:val="00041955"/>
    <w:rsid w:val="00054512"/>
    <w:rsid w:val="00063241"/>
    <w:rsid w:val="00072D16"/>
    <w:rsid w:val="000734EA"/>
    <w:rsid w:val="00074B36"/>
    <w:rsid w:val="00075599"/>
    <w:rsid w:val="000822DA"/>
    <w:rsid w:val="00086C8F"/>
    <w:rsid w:val="00094BEA"/>
    <w:rsid w:val="0009515A"/>
    <w:rsid w:val="000B46D2"/>
    <w:rsid w:val="000B4E6E"/>
    <w:rsid w:val="000B73D9"/>
    <w:rsid w:val="000B7FF4"/>
    <w:rsid w:val="000C7828"/>
    <w:rsid w:val="000C7FA5"/>
    <w:rsid w:val="000D403E"/>
    <w:rsid w:val="000D66CB"/>
    <w:rsid w:val="000E34E7"/>
    <w:rsid w:val="000F4A9D"/>
    <w:rsid w:val="000F600D"/>
    <w:rsid w:val="001007A6"/>
    <w:rsid w:val="001029A0"/>
    <w:rsid w:val="00103258"/>
    <w:rsid w:val="0011438F"/>
    <w:rsid w:val="00124A0D"/>
    <w:rsid w:val="00126E47"/>
    <w:rsid w:val="001376E6"/>
    <w:rsid w:val="001416E4"/>
    <w:rsid w:val="001448C5"/>
    <w:rsid w:val="00150427"/>
    <w:rsid w:val="001643DC"/>
    <w:rsid w:val="001665E0"/>
    <w:rsid w:val="001751F7"/>
    <w:rsid w:val="00177E51"/>
    <w:rsid w:val="00181DDA"/>
    <w:rsid w:val="001827E4"/>
    <w:rsid w:val="001900CA"/>
    <w:rsid w:val="00193589"/>
    <w:rsid w:val="001A06A5"/>
    <w:rsid w:val="001A35C9"/>
    <w:rsid w:val="001A430E"/>
    <w:rsid w:val="001A4D71"/>
    <w:rsid w:val="001B122E"/>
    <w:rsid w:val="001C5AA3"/>
    <w:rsid w:val="001D0169"/>
    <w:rsid w:val="001D2F9D"/>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57694"/>
    <w:rsid w:val="00263337"/>
    <w:rsid w:val="00265A05"/>
    <w:rsid w:val="0027336B"/>
    <w:rsid w:val="00293F76"/>
    <w:rsid w:val="00297F84"/>
    <w:rsid w:val="002A02AC"/>
    <w:rsid w:val="002A52B9"/>
    <w:rsid w:val="002B23C8"/>
    <w:rsid w:val="002B72C6"/>
    <w:rsid w:val="002C78E4"/>
    <w:rsid w:val="002D0A71"/>
    <w:rsid w:val="002E00F6"/>
    <w:rsid w:val="002E0C8F"/>
    <w:rsid w:val="002E102D"/>
    <w:rsid w:val="002E3D72"/>
    <w:rsid w:val="002E6984"/>
    <w:rsid w:val="002F72FF"/>
    <w:rsid w:val="002F7B45"/>
    <w:rsid w:val="00312FD5"/>
    <w:rsid w:val="00315160"/>
    <w:rsid w:val="003226EA"/>
    <w:rsid w:val="00335F1C"/>
    <w:rsid w:val="003540DC"/>
    <w:rsid w:val="00355B8A"/>
    <w:rsid w:val="00360861"/>
    <w:rsid w:val="003625DD"/>
    <w:rsid w:val="0036339B"/>
    <w:rsid w:val="00365466"/>
    <w:rsid w:val="0036595C"/>
    <w:rsid w:val="00373342"/>
    <w:rsid w:val="00381392"/>
    <w:rsid w:val="003835E6"/>
    <w:rsid w:val="00390091"/>
    <w:rsid w:val="00390246"/>
    <w:rsid w:val="003917DD"/>
    <w:rsid w:val="00392CA6"/>
    <w:rsid w:val="00392D89"/>
    <w:rsid w:val="00397285"/>
    <w:rsid w:val="003A0CCE"/>
    <w:rsid w:val="003A25ED"/>
    <w:rsid w:val="003A5404"/>
    <w:rsid w:val="003C0624"/>
    <w:rsid w:val="003C1A3E"/>
    <w:rsid w:val="00402032"/>
    <w:rsid w:val="00403995"/>
    <w:rsid w:val="0040652F"/>
    <w:rsid w:val="004137C4"/>
    <w:rsid w:val="00416A4E"/>
    <w:rsid w:val="00417580"/>
    <w:rsid w:val="00424307"/>
    <w:rsid w:val="00426DAB"/>
    <w:rsid w:val="00427AAA"/>
    <w:rsid w:val="004332BF"/>
    <w:rsid w:val="00436443"/>
    <w:rsid w:val="00445E0C"/>
    <w:rsid w:val="00454A4D"/>
    <w:rsid w:val="004562EE"/>
    <w:rsid w:val="0045693A"/>
    <w:rsid w:val="00462277"/>
    <w:rsid w:val="00470683"/>
    <w:rsid w:val="0047506A"/>
    <w:rsid w:val="00487538"/>
    <w:rsid w:val="004C44F7"/>
    <w:rsid w:val="004C69E3"/>
    <w:rsid w:val="004D2CB1"/>
    <w:rsid w:val="004E2BB1"/>
    <w:rsid w:val="004E4D7C"/>
    <w:rsid w:val="004F57F6"/>
    <w:rsid w:val="005032E0"/>
    <w:rsid w:val="00513FE7"/>
    <w:rsid w:val="00522DD6"/>
    <w:rsid w:val="00526625"/>
    <w:rsid w:val="00532E58"/>
    <w:rsid w:val="00553FEE"/>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D1155"/>
    <w:rsid w:val="005D121A"/>
    <w:rsid w:val="005D4202"/>
    <w:rsid w:val="005D6377"/>
    <w:rsid w:val="005D6F6F"/>
    <w:rsid w:val="005D76A6"/>
    <w:rsid w:val="005E5BF0"/>
    <w:rsid w:val="005F3122"/>
    <w:rsid w:val="005F3B9F"/>
    <w:rsid w:val="005F4BF0"/>
    <w:rsid w:val="005F6259"/>
    <w:rsid w:val="00602468"/>
    <w:rsid w:val="0062040E"/>
    <w:rsid w:val="006315D1"/>
    <w:rsid w:val="0063275B"/>
    <w:rsid w:val="00634AF5"/>
    <w:rsid w:val="006421E8"/>
    <w:rsid w:val="006423D8"/>
    <w:rsid w:val="00650C6C"/>
    <w:rsid w:val="00656483"/>
    <w:rsid w:val="006676A1"/>
    <w:rsid w:val="0067176E"/>
    <w:rsid w:val="00687BE0"/>
    <w:rsid w:val="006A1113"/>
    <w:rsid w:val="006A25C9"/>
    <w:rsid w:val="006A49FE"/>
    <w:rsid w:val="006C0132"/>
    <w:rsid w:val="006C33FB"/>
    <w:rsid w:val="006E4107"/>
    <w:rsid w:val="006E55B5"/>
    <w:rsid w:val="006F4E39"/>
    <w:rsid w:val="007041B5"/>
    <w:rsid w:val="0070563C"/>
    <w:rsid w:val="007119BA"/>
    <w:rsid w:val="00734F38"/>
    <w:rsid w:val="00735726"/>
    <w:rsid w:val="00747473"/>
    <w:rsid w:val="00753521"/>
    <w:rsid w:val="00755AC4"/>
    <w:rsid w:val="00763AB0"/>
    <w:rsid w:val="00766AF2"/>
    <w:rsid w:val="007731BB"/>
    <w:rsid w:val="00777CBA"/>
    <w:rsid w:val="007835AA"/>
    <w:rsid w:val="00786CC2"/>
    <w:rsid w:val="0079100B"/>
    <w:rsid w:val="0079477D"/>
    <w:rsid w:val="007971AC"/>
    <w:rsid w:val="007A1708"/>
    <w:rsid w:val="007A695B"/>
    <w:rsid w:val="007B02AA"/>
    <w:rsid w:val="007B6A90"/>
    <w:rsid w:val="007B70BC"/>
    <w:rsid w:val="007B71C1"/>
    <w:rsid w:val="007C2C78"/>
    <w:rsid w:val="007E49D9"/>
    <w:rsid w:val="007E7928"/>
    <w:rsid w:val="007F1926"/>
    <w:rsid w:val="00820179"/>
    <w:rsid w:val="008326A6"/>
    <w:rsid w:val="00834454"/>
    <w:rsid w:val="008349BB"/>
    <w:rsid w:val="00843FBD"/>
    <w:rsid w:val="0085171D"/>
    <w:rsid w:val="00853260"/>
    <w:rsid w:val="00855198"/>
    <w:rsid w:val="008C1C2A"/>
    <w:rsid w:val="008C2790"/>
    <w:rsid w:val="008C68A5"/>
    <w:rsid w:val="008C7A5A"/>
    <w:rsid w:val="008D0D0A"/>
    <w:rsid w:val="008E301F"/>
    <w:rsid w:val="008E5695"/>
    <w:rsid w:val="008E63F4"/>
    <w:rsid w:val="008F73F2"/>
    <w:rsid w:val="00906E35"/>
    <w:rsid w:val="00937C0C"/>
    <w:rsid w:val="00950B1F"/>
    <w:rsid w:val="00955745"/>
    <w:rsid w:val="009805D5"/>
    <w:rsid w:val="009858B7"/>
    <w:rsid w:val="00990EDB"/>
    <w:rsid w:val="00996530"/>
    <w:rsid w:val="009B5707"/>
    <w:rsid w:val="009D4986"/>
    <w:rsid w:val="009E61C4"/>
    <w:rsid w:val="009F041D"/>
    <w:rsid w:val="009F2C51"/>
    <w:rsid w:val="009F3AC1"/>
    <w:rsid w:val="009F702E"/>
    <w:rsid w:val="00A03AC3"/>
    <w:rsid w:val="00A03BE9"/>
    <w:rsid w:val="00A22219"/>
    <w:rsid w:val="00A37F5E"/>
    <w:rsid w:val="00A42115"/>
    <w:rsid w:val="00A5101E"/>
    <w:rsid w:val="00A75A3F"/>
    <w:rsid w:val="00A76C55"/>
    <w:rsid w:val="00A81BC0"/>
    <w:rsid w:val="00A83DF0"/>
    <w:rsid w:val="00A879E1"/>
    <w:rsid w:val="00A9077D"/>
    <w:rsid w:val="00A970A8"/>
    <w:rsid w:val="00AB06C9"/>
    <w:rsid w:val="00AC1238"/>
    <w:rsid w:val="00AC29AF"/>
    <w:rsid w:val="00AD4D09"/>
    <w:rsid w:val="00AD79E9"/>
    <w:rsid w:val="00AE1F0D"/>
    <w:rsid w:val="00AE43C1"/>
    <w:rsid w:val="00AE4847"/>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E7F6D"/>
    <w:rsid w:val="00BF7A3F"/>
    <w:rsid w:val="00C021A6"/>
    <w:rsid w:val="00C07577"/>
    <w:rsid w:val="00C16E97"/>
    <w:rsid w:val="00C31321"/>
    <w:rsid w:val="00C31ADB"/>
    <w:rsid w:val="00C3594E"/>
    <w:rsid w:val="00C3660A"/>
    <w:rsid w:val="00C6675F"/>
    <w:rsid w:val="00C7434C"/>
    <w:rsid w:val="00C81A12"/>
    <w:rsid w:val="00C833B7"/>
    <w:rsid w:val="00C91BA0"/>
    <w:rsid w:val="00C920EB"/>
    <w:rsid w:val="00C97916"/>
    <w:rsid w:val="00CB4759"/>
    <w:rsid w:val="00CC221A"/>
    <w:rsid w:val="00CC226D"/>
    <w:rsid w:val="00CC4FC2"/>
    <w:rsid w:val="00CC5564"/>
    <w:rsid w:val="00CD4B0E"/>
    <w:rsid w:val="00D00E6D"/>
    <w:rsid w:val="00D07121"/>
    <w:rsid w:val="00D229A4"/>
    <w:rsid w:val="00D309C3"/>
    <w:rsid w:val="00D3573D"/>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A2C1E"/>
    <w:rsid w:val="00DB2881"/>
    <w:rsid w:val="00DB335A"/>
    <w:rsid w:val="00DB4F29"/>
    <w:rsid w:val="00DC2B59"/>
    <w:rsid w:val="00DD14D0"/>
    <w:rsid w:val="00DD167C"/>
    <w:rsid w:val="00DD3440"/>
    <w:rsid w:val="00DD3EC8"/>
    <w:rsid w:val="00DE25C2"/>
    <w:rsid w:val="00DE7DB8"/>
    <w:rsid w:val="00DF5187"/>
    <w:rsid w:val="00DF5B5C"/>
    <w:rsid w:val="00E03002"/>
    <w:rsid w:val="00E15310"/>
    <w:rsid w:val="00E2178E"/>
    <w:rsid w:val="00E31637"/>
    <w:rsid w:val="00E34076"/>
    <w:rsid w:val="00E36B7D"/>
    <w:rsid w:val="00E5083D"/>
    <w:rsid w:val="00E60A9F"/>
    <w:rsid w:val="00E61D03"/>
    <w:rsid w:val="00E7028B"/>
    <w:rsid w:val="00E721FD"/>
    <w:rsid w:val="00E75766"/>
    <w:rsid w:val="00E769A9"/>
    <w:rsid w:val="00EA092C"/>
    <w:rsid w:val="00EA2086"/>
    <w:rsid w:val="00EB7FE6"/>
    <w:rsid w:val="00EC239B"/>
    <w:rsid w:val="00EC3AE0"/>
    <w:rsid w:val="00EC5DEC"/>
    <w:rsid w:val="00ED140D"/>
    <w:rsid w:val="00ED6852"/>
    <w:rsid w:val="00ED7B53"/>
    <w:rsid w:val="00EE0340"/>
    <w:rsid w:val="00EE79C3"/>
    <w:rsid w:val="00EF1687"/>
    <w:rsid w:val="00EF75EA"/>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6291"/>
    <w:rsid w:val="00F8697D"/>
    <w:rsid w:val="00F86D9E"/>
    <w:rsid w:val="00F950B7"/>
    <w:rsid w:val="00F96BDA"/>
    <w:rsid w:val="00FB0242"/>
    <w:rsid w:val="00FB643A"/>
    <w:rsid w:val="00FC4DA6"/>
    <w:rsid w:val="00FD2475"/>
    <w:rsid w:val="00FD5BF0"/>
    <w:rsid w:val="00FD70DF"/>
    <w:rsid w:val="00FE1479"/>
    <w:rsid w:val="00FF6974"/>
    <w:rsid w:val="00FF7BC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1439B-0AD9-4673-B31F-AF7BCEDC8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29</Pages>
  <Words>6419</Words>
  <Characters>36594</Characters>
  <Application>Microsoft Office Word</Application>
  <DocSecurity>0</DocSecurity>
  <Lines>304</Lines>
  <Paragraphs>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42928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dpk</cp:lastModifiedBy>
  <cp:revision>49</cp:revision>
  <cp:lastPrinted>2009-03-16T15:15:00Z</cp:lastPrinted>
  <dcterms:created xsi:type="dcterms:W3CDTF">2009-03-17T01:04:00Z</dcterms:created>
  <dcterms:modified xsi:type="dcterms:W3CDTF">2009-04-06T04:27:00Z</dcterms:modified>
</cp:coreProperties>
</file>